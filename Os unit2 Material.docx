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6948" w:rsidRPr="00326948" w:rsidRDefault="00326948" w:rsidP="00FB2F9F">
      <w:pPr>
        <w:autoSpaceDE w:val="0"/>
        <w:autoSpaceDN w:val="0"/>
        <w:adjustRightInd w:val="0"/>
        <w:spacing w:after="0"/>
        <w:jc w:val="center"/>
        <w:rPr>
          <w:rFonts w:ascii="Arial Narrow,Bold" w:hAnsi="Arial Narrow,Bold" w:cs="Arial Narrow,Bold"/>
          <w:b/>
          <w:bCs/>
          <w:sz w:val="36"/>
          <w:szCs w:val="36"/>
        </w:rPr>
      </w:pPr>
      <w:r w:rsidRPr="00326948">
        <w:rPr>
          <w:rFonts w:ascii="Arial Narrow,Bold" w:hAnsi="Arial Narrow,Bold" w:cs="Arial Narrow,Bold"/>
          <w:b/>
          <w:bCs/>
          <w:sz w:val="36"/>
          <w:szCs w:val="36"/>
        </w:rPr>
        <w:t>OPERATING SYSTEMS</w:t>
      </w:r>
    </w:p>
    <w:p w:rsidR="00326948" w:rsidRDefault="00326948" w:rsidP="00326948">
      <w:pPr>
        <w:autoSpaceDE w:val="0"/>
        <w:autoSpaceDN w:val="0"/>
        <w:adjustRightInd w:val="0"/>
        <w:spacing w:after="0"/>
        <w:jc w:val="both"/>
        <w:rPr>
          <w:rFonts w:ascii="Arial Narrow,Bold" w:hAnsi="Arial Narrow,Bold" w:cs="Arial Narrow,Bold"/>
          <w:b/>
          <w:bCs/>
          <w:sz w:val="28"/>
          <w:szCs w:val="28"/>
        </w:rPr>
      </w:pPr>
    </w:p>
    <w:p w:rsidR="00326948" w:rsidRPr="00326948" w:rsidRDefault="00326948" w:rsidP="001E3B83">
      <w:pPr>
        <w:autoSpaceDE w:val="0"/>
        <w:autoSpaceDN w:val="0"/>
        <w:adjustRightInd w:val="0"/>
        <w:spacing w:after="0"/>
        <w:ind w:left="2880" w:firstLine="720"/>
        <w:rPr>
          <w:rFonts w:ascii="Arial Narrow,Bold" w:hAnsi="Arial Narrow,Bold" w:cs="Arial Narrow,Bold"/>
          <w:b/>
          <w:bCs/>
          <w:color w:val="002060"/>
          <w:sz w:val="28"/>
          <w:szCs w:val="28"/>
        </w:rPr>
      </w:pPr>
      <w:bookmarkStart w:id="0" w:name="_GoBack"/>
      <w:bookmarkEnd w:id="0"/>
      <w:r w:rsidRPr="00326948">
        <w:rPr>
          <w:rFonts w:ascii="Arial Narrow,Bold" w:hAnsi="Arial Narrow,Bold" w:cs="Arial Narrow,Bold"/>
          <w:b/>
          <w:bCs/>
          <w:color w:val="002060"/>
          <w:sz w:val="28"/>
          <w:szCs w:val="28"/>
        </w:rPr>
        <w:t>II B .TECH, II-SEM CSE</w:t>
      </w:r>
    </w:p>
    <w:p w:rsidR="00326948" w:rsidRDefault="00326948" w:rsidP="00137B94">
      <w:pPr>
        <w:autoSpaceDE w:val="0"/>
        <w:autoSpaceDN w:val="0"/>
        <w:adjustRightInd w:val="0"/>
        <w:spacing w:after="0" w:line="240" w:lineRule="auto"/>
        <w:jc w:val="both"/>
        <w:rPr>
          <w:rFonts w:ascii="Arial Narrow,Bold" w:hAnsi="Arial Narrow,Bold" w:cs="Arial Narrow,Bold"/>
          <w:b/>
          <w:bCs/>
          <w:sz w:val="28"/>
          <w:szCs w:val="28"/>
        </w:rPr>
      </w:pPr>
    </w:p>
    <w:p w:rsidR="00AB6FFA" w:rsidRPr="00326948" w:rsidRDefault="00AB6FFA" w:rsidP="00137B94">
      <w:pPr>
        <w:autoSpaceDE w:val="0"/>
        <w:autoSpaceDN w:val="0"/>
        <w:adjustRightInd w:val="0"/>
        <w:spacing w:after="0" w:line="240" w:lineRule="auto"/>
        <w:jc w:val="both"/>
        <w:rPr>
          <w:rFonts w:ascii="Arial Narrow,Bold" w:hAnsi="Arial Narrow,Bold" w:cs="Arial Narrow,Bold"/>
          <w:b/>
          <w:bCs/>
          <w:color w:val="C00000"/>
          <w:sz w:val="28"/>
          <w:szCs w:val="28"/>
        </w:rPr>
      </w:pPr>
      <w:r w:rsidRPr="00326948">
        <w:rPr>
          <w:rFonts w:ascii="Arial Narrow,Bold" w:hAnsi="Arial Narrow,Bold" w:cs="Arial Narrow,Bold"/>
          <w:b/>
          <w:bCs/>
          <w:color w:val="C00000"/>
          <w:sz w:val="28"/>
          <w:szCs w:val="28"/>
        </w:rPr>
        <w:t>UNIT II</w:t>
      </w:r>
    </w:p>
    <w:p w:rsidR="00FA5933" w:rsidRDefault="00FA5933" w:rsidP="00137B94">
      <w:pPr>
        <w:autoSpaceDE w:val="0"/>
        <w:autoSpaceDN w:val="0"/>
        <w:adjustRightInd w:val="0"/>
        <w:spacing w:after="0" w:line="240" w:lineRule="auto"/>
        <w:jc w:val="both"/>
        <w:rPr>
          <w:rFonts w:ascii="Arial Narrow,Bold" w:hAnsi="Arial Narrow,Bold" w:cs="Arial Narrow,Bold"/>
          <w:b/>
          <w:bCs/>
          <w:sz w:val="20"/>
          <w:szCs w:val="20"/>
        </w:rPr>
      </w:pPr>
    </w:p>
    <w:p w:rsidR="00F9727E" w:rsidRPr="00857254" w:rsidRDefault="00857254" w:rsidP="00F9727E">
      <w:pPr>
        <w:tabs>
          <w:tab w:val="left" w:pos="1695"/>
        </w:tabs>
        <w:jc w:val="both"/>
        <w:rPr>
          <w:rFonts w:ascii="Arial Narrow,Bold" w:hAnsi="Arial Narrow,Bold" w:cs="Arial Narrow,Bold"/>
          <w:b/>
          <w:sz w:val="24"/>
          <w:szCs w:val="24"/>
        </w:rPr>
      </w:pPr>
      <w:r w:rsidRPr="00857254">
        <w:rPr>
          <w:rFonts w:ascii="Times New Roman" w:hAnsi="Times New Roman" w:cs="Times New Roman"/>
          <w:b/>
          <w:bCs/>
          <w:sz w:val="24"/>
          <w:szCs w:val="24"/>
        </w:rPr>
        <w:t xml:space="preserve">Process Concept: </w:t>
      </w:r>
      <w:r w:rsidR="00710072">
        <w:rPr>
          <w:rFonts w:ascii="Times New Roman" w:hAnsi="Times New Roman" w:cs="Times New Roman"/>
          <w:bCs/>
          <w:sz w:val="24"/>
          <w:szCs w:val="24"/>
        </w:rPr>
        <w:t>Process</w:t>
      </w:r>
      <w:r w:rsidRPr="00857254">
        <w:rPr>
          <w:rFonts w:ascii="Times New Roman" w:hAnsi="Times New Roman" w:cs="Times New Roman"/>
          <w:bCs/>
          <w:sz w:val="24"/>
          <w:szCs w:val="24"/>
        </w:rPr>
        <w:t>,</w:t>
      </w:r>
      <w:r w:rsidR="00710072">
        <w:rPr>
          <w:rFonts w:ascii="Times New Roman" w:hAnsi="Times New Roman" w:cs="Times New Roman"/>
          <w:bCs/>
          <w:sz w:val="24"/>
          <w:szCs w:val="24"/>
        </w:rPr>
        <w:t xml:space="preserve"> </w:t>
      </w:r>
      <w:r w:rsidRPr="00857254">
        <w:rPr>
          <w:rFonts w:ascii="Times New Roman" w:hAnsi="Times New Roman" w:cs="Times New Roman"/>
          <w:bCs/>
          <w:sz w:val="24"/>
          <w:szCs w:val="24"/>
        </w:rPr>
        <w:t xml:space="preserve">Process in </w:t>
      </w:r>
      <w:proofErr w:type="gramStart"/>
      <w:r w:rsidRPr="00857254">
        <w:rPr>
          <w:rFonts w:ascii="Times New Roman" w:hAnsi="Times New Roman" w:cs="Times New Roman"/>
          <w:bCs/>
          <w:sz w:val="24"/>
          <w:szCs w:val="24"/>
        </w:rPr>
        <w:t>memory ,Process</w:t>
      </w:r>
      <w:proofErr w:type="gramEnd"/>
      <w:r w:rsidRPr="00857254">
        <w:rPr>
          <w:rFonts w:ascii="Times New Roman" w:hAnsi="Times New Roman" w:cs="Times New Roman"/>
          <w:bCs/>
          <w:sz w:val="24"/>
          <w:szCs w:val="24"/>
        </w:rPr>
        <w:t xml:space="preserve"> States, PCB,Process Scheduling ,Context Switching ,Process Schedulers, Process Creation ,Process Termination</w:t>
      </w:r>
      <w:r>
        <w:rPr>
          <w:rFonts w:ascii="Times New Roman" w:hAnsi="Times New Roman" w:cs="Times New Roman"/>
          <w:bCs/>
          <w:sz w:val="24"/>
          <w:szCs w:val="24"/>
        </w:rPr>
        <w:t>,</w:t>
      </w:r>
      <w:r w:rsidRPr="00857254">
        <w:rPr>
          <w:rFonts w:ascii="Times New Roman" w:hAnsi="Times New Roman" w:cs="Times New Roman"/>
          <w:bCs/>
          <w:sz w:val="24"/>
          <w:szCs w:val="24"/>
        </w:rPr>
        <w:t xml:space="preserve">Inter Process Communication. </w:t>
      </w:r>
      <w:proofErr w:type="gramStart"/>
      <w:r w:rsidRPr="00857254">
        <w:rPr>
          <w:rFonts w:ascii="Times New Roman" w:hAnsi="Times New Roman" w:cs="Times New Roman"/>
          <w:bCs/>
          <w:sz w:val="24"/>
          <w:szCs w:val="24"/>
        </w:rPr>
        <w:t>Example  IPC</w:t>
      </w:r>
      <w:proofErr w:type="gramEnd"/>
      <w:r w:rsidRPr="00857254">
        <w:rPr>
          <w:rFonts w:ascii="Times New Roman" w:hAnsi="Times New Roman" w:cs="Times New Roman"/>
          <w:bCs/>
          <w:sz w:val="24"/>
          <w:szCs w:val="24"/>
        </w:rPr>
        <w:t xml:space="preserve"> Systems</w:t>
      </w:r>
      <w:r w:rsidR="00F9727E">
        <w:rPr>
          <w:rFonts w:ascii="Times New Roman" w:hAnsi="Times New Roman" w:cs="Times New Roman"/>
          <w:bCs/>
          <w:sz w:val="24"/>
          <w:szCs w:val="24"/>
        </w:rPr>
        <w:t>,</w:t>
      </w:r>
      <w:r w:rsidR="00F9727E" w:rsidRPr="00F9727E">
        <w:rPr>
          <w:rFonts w:ascii="Times New Roman" w:hAnsi="Times New Roman" w:cs="Times New Roman"/>
          <w:bCs/>
          <w:sz w:val="24"/>
          <w:szCs w:val="24"/>
        </w:rPr>
        <w:t>Communication in Client-Server Systems</w:t>
      </w:r>
      <w:r w:rsidR="00F9727E">
        <w:rPr>
          <w:rFonts w:ascii="Times New Roman" w:hAnsi="Times New Roman" w:cs="Times New Roman"/>
          <w:bCs/>
          <w:sz w:val="24"/>
          <w:szCs w:val="24"/>
        </w:rPr>
        <w:t>.</w:t>
      </w:r>
    </w:p>
    <w:p w:rsidR="00AB6FFA" w:rsidRDefault="00AB6FFA" w:rsidP="00137B94">
      <w:pPr>
        <w:autoSpaceDE w:val="0"/>
        <w:autoSpaceDN w:val="0"/>
        <w:adjustRightInd w:val="0"/>
        <w:spacing w:after="0" w:line="240" w:lineRule="auto"/>
        <w:jc w:val="both"/>
        <w:rPr>
          <w:rFonts w:ascii="Times New Roman" w:hAnsi="Times New Roman" w:cs="Times New Roman"/>
          <w:sz w:val="24"/>
          <w:szCs w:val="24"/>
        </w:rPr>
      </w:pPr>
      <w:r w:rsidRPr="00AB6FFA">
        <w:rPr>
          <w:rFonts w:ascii="Times New Roman" w:hAnsi="Times New Roman" w:cs="Times New Roman"/>
          <w:b/>
          <w:bCs/>
          <w:sz w:val="24"/>
          <w:szCs w:val="24"/>
        </w:rPr>
        <w:t xml:space="preserve">Threads: </w:t>
      </w:r>
      <w:r w:rsidRPr="00AB6FFA">
        <w:rPr>
          <w:rFonts w:ascii="Times New Roman" w:hAnsi="Times New Roman" w:cs="Times New Roman"/>
          <w:sz w:val="24"/>
          <w:szCs w:val="24"/>
        </w:rPr>
        <w:t>overview, Multicore Programming, Multithreading Models, Thread Libraries, Implicit Threading, Threading Issues.</w:t>
      </w:r>
    </w:p>
    <w:p w:rsidR="00890BF9" w:rsidRPr="00AB6FFA" w:rsidRDefault="00890BF9" w:rsidP="00137B94">
      <w:pPr>
        <w:autoSpaceDE w:val="0"/>
        <w:autoSpaceDN w:val="0"/>
        <w:adjustRightInd w:val="0"/>
        <w:spacing w:after="0" w:line="240" w:lineRule="auto"/>
        <w:jc w:val="both"/>
        <w:rPr>
          <w:rFonts w:ascii="Times New Roman" w:hAnsi="Times New Roman" w:cs="Times New Roman"/>
          <w:sz w:val="24"/>
          <w:szCs w:val="24"/>
        </w:rPr>
      </w:pPr>
    </w:p>
    <w:p w:rsidR="00AB6FFA" w:rsidRDefault="00AB6FFA" w:rsidP="00137B94">
      <w:pPr>
        <w:autoSpaceDE w:val="0"/>
        <w:autoSpaceDN w:val="0"/>
        <w:adjustRightInd w:val="0"/>
        <w:spacing w:after="0" w:line="240" w:lineRule="auto"/>
        <w:jc w:val="both"/>
        <w:rPr>
          <w:rFonts w:ascii="Times New Roman" w:hAnsi="Times New Roman" w:cs="Times New Roman"/>
          <w:sz w:val="24"/>
          <w:szCs w:val="24"/>
        </w:rPr>
      </w:pPr>
      <w:r w:rsidRPr="00AB6FFA">
        <w:rPr>
          <w:rFonts w:ascii="Times New Roman" w:hAnsi="Times New Roman" w:cs="Times New Roman"/>
          <w:b/>
          <w:bCs/>
          <w:sz w:val="24"/>
          <w:szCs w:val="24"/>
        </w:rPr>
        <w:t xml:space="preserve">Process Synchronization: </w:t>
      </w:r>
      <w:r w:rsidRPr="00AB6FFA">
        <w:rPr>
          <w:rFonts w:ascii="Times New Roman" w:hAnsi="Times New Roman" w:cs="Times New Roman"/>
          <w:sz w:val="24"/>
          <w:szCs w:val="24"/>
        </w:rPr>
        <w:t xml:space="preserve">The critical-section problem, </w:t>
      </w:r>
      <w:proofErr w:type="spellStart"/>
      <w:r w:rsidRPr="00AB6FFA">
        <w:rPr>
          <w:rFonts w:ascii="Times New Roman" w:hAnsi="Times New Roman" w:cs="Times New Roman"/>
          <w:sz w:val="24"/>
          <w:szCs w:val="24"/>
        </w:rPr>
        <w:t>Peterson‗s</w:t>
      </w:r>
      <w:proofErr w:type="spellEnd"/>
      <w:r w:rsidRPr="00AB6FFA">
        <w:rPr>
          <w:rFonts w:ascii="Times New Roman" w:hAnsi="Times New Roman" w:cs="Times New Roman"/>
          <w:sz w:val="24"/>
          <w:szCs w:val="24"/>
        </w:rPr>
        <w:t xml:space="preserve"> Solution,</w:t>
      </w:r>
      <w:r w:rsidR="00C256CE">
        <w:rPr>
          <w:rFonts w:ascii="Times New Roman" w:hAnsi="Times New Roman" w:cs="Times New Roman"/>
          <w:sz w:val="24"/>
          <w:szCs w:val="24"/>
        </w:rPr>
        <w:t xml:space="preserve"> </w:t>
      </w:r>
      <w:r w:rsidRPr="00AB6FFA">
        <w:rPr>
          <w:rFonts w:ascii="Times New Roman" w:hAnsi="Times New Roman" w:cs="Times New Roman"/>
          <w:sz w:val="24"/>
          <w:szCs w:val="24"/>
        </w:rPr>
        <w:t xml:space="preserve">Synchronization Hardware, </w:t>
      </w:r>
      <w:proofErr w:type="spellStart"/>
      <w:r w:rsidRPr="00AB6FFA">
        <w:rPr>
          <w:rFonts w:ascii="Times New Roman" w:hAnsi="Times New Roman" w:cs="Times New Roman"/>
          <w:sz w:val="24"/>
          <w:szCs w:val="24"/>
        </w:rPr>
        <w:t>Mutex</w:t>
      </w:r>
      <w:proofErr w:type="spellEnd"/>
      <w:r w:rsidRPr="00AB6FFA">
        <w:rPr>
          <w:rFonts w:ascii="Times New Roman" w:hAnsi="Times New Roman" w:cs="Times New Roman"/>
          <w:sz w:val="24"/>
          <w:szCs w:val="24"/>
        </w:rPr>
        <w:t xml:space="preserve"> Locks, Semaphores, Classic problems of synchronization, Monitors, Synchronization examples, Alternative approaches.</w:t>
      </w:r>
    </w:p>
    <w:p w:rsidR="00890BF9" w:rsidRPr="00AB6FFA" w:rsidRDefault="00890BF9" w:rsidP="00137B94">
      <w:pPr>
        <w:autoSpaceDE w:val="0"/>
        <w:autoSpaceDN w:val="0"/>
        <w:adjustRightInd w:val="0"/>
        <w:spacing w:after="0" w:line="240" w:lineRule="auto"/>
        <w:jc w:val="both"/>
        <w:rPr>
          <w:rFonts w:ascii="Times New Roman" w:hAnsi="Times New Roman" w:cs="Times New Roman"/>
          <w:sz w:val="24"/>
          <w:szCs w:val="24"/>
        </w:rPr>
      </w:pPr>
    </w:p>
    <w:p w:rsidR="00AB6FFA" w:rsidRDefault="00AB6FFA" w:rsidP="00137B94">
      <w:pPr>
        <w:autoSpaceDE w:val="0"/>
        <w:autoSpaceDN w:val="0"/>
        <w:adjustRightInd w:val="0"/>
        <w:spacing w:after="0" w:line="240" w:lineRule="auto"/>
        <w:jc w:val="both"/>
        <w:rPr>
          <w:rFonts w:ascii="Times New Roman" w:hAnsi="Times New Roman" w:cs="Times New Roman"/>
          <w:sz w:val="24"/>
          <w:szCs w:val="24"/>
        </w:rPr>
      </w:pPr>
      <w:r w:rsidRPr="00AB6FFA">
        <w:rPr>
          <w:rFonts w:ascii="Times New Roman" w:hAnsi="Times New Roman" w:cs="Times New Roman"/>
          <w:b/>
          <w:bCs/>
          <w:sz w:val="24"/>
          <w:szCs w:val="24"/>
        </w:rPr>
        <w:t xml:space="preserve">CPU Scheduling: </w:t>
      </w:r>
      <w:r w:rsidRPr="00AB6FFA">
        <w:rPr>
          <w:rFonts w:ascii="Times New Roman" w:hAnsi="Times New Roman" w:cs="Times New Roman"/>
          <w:sz w:val="24"/>
          <w:szCs w:val="24"/>
        </w:rPr>
        <w:t>Scheduling-Criteria, Scheduling Algorithms, Thread Scheduling,Multiple-Processor Scheduling, Real-Time CPU Scheduling, Algorithm Evaluation.</w:t>
      </w: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Chapter 3</w:t>
      </w:r>
    </w:p>
    <w:p w:rsidR="00857254" w:rsidRPr="00857254" w:rsidRDefault="00857254" w:rsidP="00857254">
      <w:pPr>
        <w:tabs>
          <w:tab w:val="left" w:pos="1695"/>
        </w:tabs>
        <w:jc w:val="both"/>
        <w:rPr>
          <w:rFonts w:ascii="Arial Narrow,Bold" w:hAnsi="Arial Narrow,Bold" w:cs="Arial Narrow,Bold"/>
          <w:b/>
          <w:sz w:val="24"/>
          <w:szCs w:val="24"/>
        </w:rPr>
      </w:pPr>
      <w:proofErr w:type="gramStart"/>
      <w:r w:rsidRPr="00CB3883">
        <w:rPr>
          <w:rFonts w:ascii="Arial Narrow,Bold" w:hAnsi="Arial Narrow,Bold" w:cs="Arial Narrow,Bold"/>
          <w:b/>
          <w:sz w:val="24"/>
          <w:szCs w:val="24"/>
        </w:rPr>
        <w:t>Processes</w:t>
      </w:r>
      <w:r>
        <w:rPr>
          <w:rFonts w:ascii="Arial Narrow,Bold" w:hAnsi="Arial Narrow,Bold" w:cs="Arial Narrow,Bold"/>
          <w:b/>
          <w:sz w:val="24"/>
          <w:szCs w:val="24"/>
        </w:rPr>
        <w:t xml:space="preserve"> :</w:t>
      </w:r>
      <w:r w:rsidRPr="00857254">
        <w:rPr>
          <w:rFonts w:ascii="Arial Narrow,Bold" w:hAnsi="Arial Narrow,Bold" w:cs="Arial Narrow,Bold"/>
          <w:b/>
          <w:sz w:val="24"/>
          <w:szCs w:val="24"/>
        </w:rPr>
        <w:t>Process</w:t>
      </w:r>
      <w:proofErr w:type="gramEnd"/>
      <w:r w:rsidRPr="00857254">
        <w:rPr>
          <w:rFonts w:ascii="Arial Narrow,Bold" w:hAnsi="Arial Narrow,Bold" w:cs="Arial Narrow,Bold"/>
          <w:b/>
          <w:sz w:val="24"/>
          <w:szCs w:val="24"/>
        </w:rPr>
        <w:t xml:space="preserve"> Concept, Process Scheduling, Operations on Processes, Inter process Communication, Examples of IPC Systems, Communication in Client-Server Systems</w:t>
      </w:r>
    </w:p>
    <w:p w:rsidR="00857254" w:rsidRPr="00CB3883" w:rsidRDefault="00857254" w:rsidP="00857254">
      <w:pPr>
        <w:tabs>
          <w:tab w:val="left" w:pos="1695"/>
        </w:tabs>
        <w:ind w:left="720"/>
        <w:jc w:val="both"/>
        <w:rPr>
          <w:rFonts w:ascii="Arial Narrow,Bold" w:hAnsi="Arial Narrow,Bold" w:cs="Arial Narrow,Bold"/>
          <w:sz w:val="24"/>
          <w:szCs w:val="24"/>
        </w:rPr>
      </w:pPr>
      <w:r>
        <w:rPr>
          <w:rFonts w:ascii="Arial Narrow,Bold" w:hAnsi="Arial Narrow,Bold" w:cs="Arial Narrow,Bold"/>
          <w:sz w:val="24"/>
          <w:szCs w:val="24"/>
        </w:rPr>
        <w:t>P</w:t>
      </w:r>
      <w:r w:rsidRPr="00CB3883">
        <w:rPr>
          <w:rFonts w:ascii="Arial Narrow,Bold" w:hAnsi="Arial Narrow,Bold" w:cs="Arial Narrow,Bold"/>
          <w:sz w:val="24"/>
          <w:szCs w:val="24"/>
        </w:rPr>
        <w:t>rocess -- a program in execution, which forms the basis of all computation</w:t>
      </w:r>
    </w:p>
    <w:p w:rsidR="00857254" w:rsidRPr="004A7A89" w:rsidRDefault="00857254" w:rsidP="00857254">
      <w:pPr>
        <w:tabs>
          <w:tab w:val="left" w:pos="1695"/>
        </w:tabs>
        <w:jc w:val="both"/>
        <w:rPr>
          <w:rFonts w:ascii="Arial Narrow,Bold" w:hAnsi="Arial Narrow,Bold" w:cs="Arial Narrow,Bold"/>
          <w:b/>
          <w:sz w:val="28"/>
          <w:szCs w:val="28"/>
        </w:rPr>
      </w:pPr>
      <w:r w:rsidRPr="004A7A89">
        <w:rPr>
          <w:rFonts w:ascii="Arial Narrow,Bold" w:hAnsi="Arial Narrow,Bold" w:cs="Arial Narrow,Bold"/>
          <w:b/>
          <w:sz w:val="28"/>
          <w:szCs w:val="28"/>
        </w:rPr>
        <w:t>1.15 Process Concept</w:t>
      </w:r>
    </w:p>
    <w:p w:rsidR="00857254" w:rsidRPr="000A7302" w:rsidRDefault="00857254" w:rsidP="00857254">
      <w:pPr>
        <w:numPr>
          <w:ilvl w:val="0"/>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An operating system executes a variety of programs:</w:t>
      </w:r>
    </w:p>
    <w:p w:rsidR="00857254" w:rsidRPr="000A7302" w:rsidRDefault="00857254" w:rsidP="00857254">
      <w:pPr>
        <w:numPr>
          <w:ilvl w:val="1"/>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Batch system – jobs</w:t>
      </w:r>
    </w:p>
    <w:p w:rsidR="00857254" w:rsidRPr="000A7302" w:rsidRDefault="00857254" w:rsidP="00857254">
      <w:pPr>
        <w:numPr>
          <w:ilvl w:val="1"/>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Time-shared systems – user programs or tasks</w:t>
      </w:r>
    </w:p>
    <w:p w:rsidR="00857254" w:rsidRPr="000A7302" w:rsidRDefault="00857254" w:rsidP="00857254">
      <w:pPr>
        <w:numPr>
          <w:ilvl w:val="1"/>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 xml:space="preserve">Textbook uses the terms </w:t>
      </w:r>
      <w:r w:rsidRPr="000A7302">
        <w:rPr>
          <w:rFonts w:ascii="Arial Narrow,Bold" w:hAnsi="Arial Narrow,Bold" w:cs="Arial Narrow,Bold"/>
          <w:i/>
          <w:iCs/>
          <w:sz w:val="24"/>
          <w:szCs w:val="24"/>
        </w:rPr>
        <w:t>job</w:t>
      </w:r>
      <w:r w:rsidRPr="000A7302">
        <w:rPr>
          <w:rFonts w:ascii="Arial Narrow,Bold" w:hAnsi="Arial Narrow,Bold" w:cs="Arial Narrow,Bold"/>
          <w:sz w:val="24"/>
          <w:szCs w:val="24"/>
        </w:rPr>
        <w:t xml:space="preserve"> and </w:t>
      </w:r>
      <w:r w:rsidRPr="000A7302">
        <w:rPr>
          <w:rFonts w:ascii="Arial Narrow,Bold" w:hAnsi="Arial Narrow,Bold" w:cs="Arial Narrow,Bold"/>
          <w:i/>
          <w:iCs/>
          <w:sz w:val="24"/>
          <w:szCs w:val="24"/>
        </w:rPr>
        <w:t>process</w:t>
      </w:r>
      <w:r w:rsidRPr="000A7302">
        <w:rPr>
          <w:rFonts w:ascii="Arial Narrow,Bold" w:hAnsi="Arial Narrow,Bold" w:cs="Arial Narrow,Bold"/>
          <w:sz w:val="24"/>
          <w:szCs w:val="24"/>
        </w:rPr>
        <w:t xml:space="preserve"> almost interchangeably</w:t>
      </w:r>
    </w:p>
    <w:p w:rsidR="00857254" w:rsidRPr="000A7302" w:rsidRDefault="00857254" w:rsidP="00857254">
      <w:pPr>
        <w:numPr>
          <w:ilvl w:val="0"/>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Process – a program in execution; process execution must progress in sequential fashion</w:t>
      </w:r>
    </w:p>
    <w:p w:rsidR="00857254" w:rsidRPr="000A7302" w:rsidRDefault="00857254" w:rsidP="00857254">
      <w:pPr>
        <w:numPr>
          <w:ilvl w:val="0"/>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A process includes:</w:t>
      </w:r>
    </w:p>
    <w:p w:rsidR="00857254" w:rsidRPr="000A7302" w:rsidRDefault="00857254" w:rsidP="00857254">
      <w:pPr>
        <w:numPr>
          <w:ilvl w:val="1"/>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 xml:space="preserve">program counter </w:t>
      </w:r>
    </w:p>
    <w:p w:rsidR="00857254" w:rsidRDefault="00857254" w:rsidP="00857254">
      <w:pPr>
        <w:numPr>
          <w:ilvl w:val="1"/>
          <w:numId w:val="108"/>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stack</w:t>
      </w:r>
    </w:p>
    <w:p w:rsidR="00857254" w:rsidRPr="000A7302" w:rsidRDefault="00857254" w:rsidP="00857254">
      <w:pPr>
        <w:numPr>
          <w:ilvl w:val="1"/>
          <w:numId w:val="108"/>
        </w:numPr>
        <w:tabs>
          <w:tab w:val="left" w:pos="1695"/>
        </w:tabs>
        <w:jc w:val="both"/>
        <w:rPr>
          <w:rFonts w:ascii="Arial Narrow,Bold" w:hAnsi="Arial Narrow,Bold" w:cs="Arial Narrow,Bold"/>
          <w:sz w:val="24"/>
          <w:szCs w:val="24"/>
        </w:rPr>
      </w:pPr>
      <w:r w:rsidRPr="004A7A89">
        <w:rPr>
          <w:rFonts w:ascii="Arial Narrow,Bold" w:hAnsi="Arial Narrow,Bold" w:cs="Arial Narrow,Bold"/>
          <w:sz w:val="24"/>
          <w:szCs w:val="24"/>
        </w:rPr>
        <w:t>data section</w:t>
      </w:r>
    </w:p>
    <w:p w:rsidR="00857254" w:rsidRPr="004A7A89" w:rsidRDefault="00857254" w:rsidP="00857254">
      <w:pPr>
        <w:tabs>
          <w:tab w:val="left" w:pos="1695"/>
        </w:tabs>
        <w:jc w:val="both"/>
        <w:rPr>
          <w:rFonts w:ascii="Arial Narrow,Bold" w:hAnsi="Arial Narrow,Bold" w:cs="Arial Narrow,Bold"/>
          <w:sz w:val="24"/>
          <w:szCs w:val="24"/>
        </w:rPr>
      </w:pP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p>
    <w:p w:rsidR="00857254" w:rsidRPr="000A7302" w:rsidRDefault="00857254" w:rsidP="00857254">
      <w:pPr>
        <w:tabs>
          <w:tab w:val="left" w:pos="1695"/>
        </w:tabs>
        <w:jc w:val="both"/>
        <w:rPr>
          <w:rFonts w:ascii="Arial Narrow,Bold" w:hAnsi="Arial Narrow,Bold" w:cs="Arial Narrow,Bold"/>
          <w:b/>
          <w:sz w:val="24"/>
          <w:szCs w:val="24"/>
        </w:rPr>
      </w:pPr>
      <w:r w:rsidRPr="000A7302">
        <w:rPr>
          <w:rFonts w:ascii="Arial Narrow,Bold" w:hAnsi="Arial Narrow,Bold" w:cs="Arial Narrow,Bold"/>
          <w:b/>
          <w:sz w:val="24"/>
          <w:szCs w:val="24"/>
        </w:rPr>
        <w:t>The Process</w:t>
      </w:r>
    </w:p>
    <w:p w:rsidR="00857254" w:rsidRPr="000A7302" w:rsidRDefault="00857254" w:rsidP="00857254">
      <w:pPr>
        <w:numPr>
          <w:ilvl w:val="0"/>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Multiple parts</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 xml:space="preserve">The program code, also called </w:t>
      </w:r>
      <w:r w:rsidRPr="000A7302">
        <w:rPr>
          <w:rFonts w:ascii="Arial Narrow,Bold" w:hAnsi="Arial Narrow,Bold" w:cs="Arial Narrow,Bold"/>
          <w:b/>
          <w:bCs/>
          <w:sz w:val="24"/>
          <w:szCs w:val="24"/>
        </w:rPr>
        <w:t>text section</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 xml:space="preserve">Current activity including </w:t>
      </w:r>
      <w:r w:rsidRPr="000A7302">
        <w:rPr>
          <w:rFonts w:ascii="Arial Narrow,Bold" w:hAnsi="Arial Narrow,Bold" w:cs="Arial Narrow,Bold"/>
          <w:b/>
          <w:bCs/>
          <w:sz w:val="24"/>
          <w:szCs w:val="24"/>
        </w:rPr>
        <w:t>program counter</w:t>
      </w:r>
      <w:r w:rsidRPr="000A7302">
        <w:rPr>
          <w:rFonts w:ascii="Arial Narrow,Bold" w:hAnsi="Arial Narrow,Bold" w:cs="Arial Narrow,Bold"/>
          <w:sz w:val="24"/>
          <w:szCs w:val="24"/>
        </w:rPr>
        <w:t>, processor registers</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b/>
          <w:bCs/>
          <w:sz w:val="24"/>
          <w:szCs w:val="24"/>
        </w:rPr>
        <w:t xml:space="preserve">Stack </w:t>
      </w:r>
      <w:r w:rsidRPr="000A7302">
        <w:rPr>
          <w:rFonts w:ascii="Arial Narrow,Bold" w:hAnsi="Arial Narrow,Bold" w:cs="Arial Narrow,Bold"/>
          <w:sz w:val="24"/>
          <w:szCs w:val="24"/>
        </w:rPr>
        <w:t>containing temporary data</w:t>
      </w:r>
    </w:p>
    <w:p w:rsidR="00857254" w:rsidRPr="000A7302" w:rsidRDefault="00857254" w:rsidP="00857254">
      <w:pPr>
        <w:numPr>
          <w:ilvl w:val="2"/>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Function parameters, return addresses, local variables</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b/>
          <w:bCs/>
          <w:sz w:val="24"/>
          <w:szCs w:val="24"/>
        </w:rPr>
        <w:t xml:space="preserve">Data section </w:t>
      </w:r>
      <w:r w:rsidRPr="000A7302">
        <w:rPr>
          <w:rFonts w:ascii="Arial Narrow,Bold" w:hAnsi="Arial Narrow,Bold" w:cs="Arial Narrow,Bold"/>
          <w:sz w:val="24"/>
          <w:szCs w:val="24"/>
        </w:rPr>
        <w:t>containing global variables</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b/>
          <w:bCs/>
          <w:sz w:val="24"/>
          <w:szCs w:val="24"/>
        </w:rPr>
        <w:t xml:space="preserve">Heap </w:t>
      </w:r>
      <w:r w:rsidRPr="000A7302">
        <w:rPr>
          <w:rFonts w:ascii="Arial Narrow,Bold" w:hAnsi="Arial Narrow,Bold" w:cs="Arial Narrow,Bold"/>
          <w:sz w:val="24"/>
          <w:szCs w:val="24"/>
        </w:rPr>
        <w:t>containing memory dynamically allocated during run time</w:t>
      </w:r>
    </w:p>
    <w:p w:rsidR="00857254" w:rsidRPr="000A7302" w:rsidRDefault="00857254" w:rsidP="00857254">
      <w:pPr>
        <w:numPr>
          <w:ilvl w:val="0"/>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 xml:space="preserve">Program is passive entity, process is active </w:t>
      </w:r>
    </w:p>
    <w:p w:rsidR="00857254" w:rsidRPr="000A7302"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Program becomes process when executable file loaded into memory</w:t>
      </w:r>
    </w:p>
    <w:p w:rsidR="00857254" w:rsidRPr="000A7302" w:rsidRDefault="00857254" w:rsidP="00857254">
      <w:pPr>
        <w:numPr>
          <w:ilvl w:val="0"/>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Execution of program started via GUI mouse clicks, command line entry of its name, etc</w:t>
      </w:r>
    </w:p>
    <w:p w:rsidR="00857254" w:rsidRPr="000A7302" w:rsidRDefault="00857254" w:rsidP="00857254">
      <w:pPr>
        <w:numPr>
          <w:ilvl w:val="0"/>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One program can be several processes</w:t>
      </w:r>
    </w:p>
    <w:p w:rsidR="00857254" w:rsidRDefault="00857254" w:rsidP="00857254">
      <w:pPr>
        <w:numPr>
          <w:ilvl w:val="1"/>
          <w:numId w:val="109"/>
        </w:numPr>
        <w:tabs>
          <w:tab w:val="left" w:pos="1695"/>
        </w:tabs>
        <w:jc w:val="both"/>
        <w:rPr>
          <w:rFonts w:ascii="Arial Narrow,Bold" w:hAnsi="Arial Narrow,Bold" w:cs="Arial Narrow,Bold"/>
          <w:sz w:val="24"/>
          <w:szCs w:val="24"/>
        </w:rPr>
      </w:pPr>
      <w:r w:rsidRPr="000A7302">
        <w:rPr>
          <w:rFonts w:ascii="Arial Narrow,Bold" w:hAnsi="Arial Narrow,Bold" w:cs="Arial Narrow,Bold"/>
          <w:sz w:val="24"/>
          <w:szCs w:val="24"/>
        </w:rPr>
        <w:t>Consider multiple users executing the same program</w:t>
      </w:r>
    </w:p>
    <w:p w:rsidR="00857254" w:rsidRDefault="00857254" w:rsidP="00857254">
      <w:pPr>
        <w:tabs>
          <w:tab w:val="left" w:pos="1695"/>
          <w:tab w:val="left" w:pos="2700"/>
        </w:tabs>
        <w:jc w:val="both"/>
        <w:rPr>
          <w:rFonts w:ascii="Arial Narrow,Bold" w:hAnsi="Arial Narrow,Bold" w:cs="Arial Narrow,Bold"/>
          <w:b/>
          <w:sz w:val="24"/>
          <w:szCs w:val="24"/>
        </w:rPr>
      </w:pPr>
      <w:r w:rsidRPr="000A7302">
        <w:rPr>
          <w:rFonts w:ascii="Arial Narrow,Bold" w:hAnsi="Arial Narrow,Bold" w:cs="Arial Narrow,Bold"/>
          <w:b/>
          <w:sz w:val="24"/>
          <w:szCs w:val="24"/>
        </w:rPr>
        <w:t>Process in Memory</w:t>
      </w:r>
      <w:r>
        <w:rPr>
          <w:rFonts w:ascii="Arial Narrow,Bold" w:hAnsi="Arial Narrow,Bold" w:cs="Arial Narrow,Bold"/>
          <w:b/>
          <w:sz w:val="24"/>
          <w:szCs w:val="24"/>
        </w:rPr>
        <w:tab/>
      </w:r>
    </w:p>
    <w:p w:rsidR="00857254" w:rsidRPr="000A7302" w:rsidRDefault="00857254" w:rsidP="00857254">
      <w:pPr>
        <w:tabs>
          <w:tab w:val="left" w:pos="1695"/>
          <w:tab w:val="left" w:pos="2700"/>
        </w:tabs>
        <w:jc w:val="both"/>
        <w:rPr>
          <w:rFonts w:ascii="Arial Narrow,Bold" w:hAnsi="Arial Narrow,Bold" w:cs="Arial Narrow,Bold"/>
          <w:b/>
          <w:sz w:val="24"/>
          <w:szCs w:val="24"/>
        </w:rPr>
      </w:pPr>
      <w:r w:rsidRPr="000A7302">
        <w:rPr>
          <w:rFonts w:ascii="Arial Narrow,Bold" w:hAnsi="Arial Narrow,Bold" w:cs="Arial Narrow,Bold"/>
          <w:b/>
          <w:noProof/>
          <w:sz w:val="24"/>
          <w:szCs w:val="24"/>
        </w:rPr>
        <w:drawing>
          <wp:inline distT="0" distB="0" distL="0" distR="0">
            <wp:extent cx="4369473" cy="3067050"/>
            <wp:effectExtent l="19050" t="0" r="0" b="0"/>
            <wp:docPr id="68" name="Picture 1"/>
            <wp:cNvGraphicFramePr/>
            <a:graphic xmlns:a="http://schemas.openxmlformats.org/drawingml/2006/main">
              <a:graphicData uri="http://schemas.openxmlformats.org/drawingml/2006/picture">
                <pic:pic xmlns:pic="http://schemas.openxmlformats.org/drawingml/2006/picture">
                  <pic:nvPicPr>
                    <pic:cNvPr id="19459" name="Picture 4"/>
                    <pic:cNvPicPr>
                      <a:picLocks noChangeAspect="1" noChangeArrowheads="1"/>
                    </pic:cNvPicPr>
                  </pic:nvPicPr>
                  <pic:blipFill>
                    <a:blip r:embed="rId6"/>
                    <a:srcRect/>
                    <a:stretch>
                      <a:fillRect/>
                    </a:stretch>
                  </pic:blipFill>
                  <pic:spPr bwMode="auto">
                    <a:xfrm>
                      <a:off x="0" y="0"/>
                      <a:ext cx="4367213" cy="3065464"/>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r w:rsidRPr="00994410">
        <w:rPr>
          <w:rFonts w:ascii="Arial Narrow,Bold" w:hAnsi="Arial Narrow,Bold" w:cs="Arial Narrow,Bold"/>
          <w:b/>
          <w:sz w:val="24"/>
          <w:szCs w:val="24"/>
        </w:rPr>
        <w:t>Process State</w:t>
      </w:r>
    </w:p>
    <w:p w:rsidR="00857254" w:rsidRPr="00994410" w:rsidRDefault="00857254" w:rsidP="00857254">
      <w:pPr>
        <w:numPr>
          <w:ilvl w:val="0"/>
          <w:numId w:val="110"/>
        </w:numPr>
        <w:tabs>
          <w:tab w:val="left" w:pos="1695"/>
        </w:tabs>
        <w:jc w:val="both"/>
        <w:rPr>
          <w:rFonts w:ascii="Arial Narrow,Bold" w:hAnsi="Arial Narrow,Bold" w:cs="Arial Narrow,Bold"/>
          <w:sz w:val="24"/>
          <w:szCs w:val="24"/>
        </w:rPr>
      </w:pPr>
      <w:r w:rsidRPr="00994410">
        <w:rPr>
          <w:rFonts w:ascii="Arial Narrow,Bold" w:hAnsi="Arial Narrow,Bold" w:cs="Arial Narrow,Bold"/>
          <w:sz w:val="24"/>
          <w:szCs w:val="24"/>
        </w:rPr>
        <w:t xml:space="preserve">As a process executes, it changes </w:t>
      </w:r>
      <w:r w:rsidRPr="00994410">
        <w:rPr>
          <w:rFonts w:ascii="Arial Narrow,Bold" w:hAnsi="Arial Narrow,Bold" w:cs="Arial Narrow,Bold"/>
          <w:i/>
          <w:iCs/>
          <w:sz w:val="24"/>
          <w:szCs w:val="24"/>
        </w:rPr>
        <w:t>state</w:t>
      </w:r>
    </w:p>
    <w:p w:rsidR="00857254" w:rsidRPr="00994410" w:rsidRDefault="00857254" w:rsidP="00857254">
      <w:pPr>
        <w:numPr>
          <w:ilvl w:val="1"/>
          <w:numId w:val="110"/>
        </w:numPr>
        <w:tabs>
          <w:tab w:val="left" w:pos="1695"/>
        </w:tabs>
        <w:jc w:val="both"/>
        <w:rPr>
          <w:rFonts w:ascii="Arial Narrow,Bold" w:hAnsi="Arial Narrow,Bold" w:cs="Arial Narrow,Bold"/>
          <w:sz w:val="24"/>
          <w:szCs w:val="24"/>
        </w:rPr>
      </w:pPr>
      <w:r w:rsidRPr="00E37E35">
        <w:rPr>
          <w:rFonts w:ascii="Arial Narrow,Bold" w:hAnsi="Arial Narrow,Bold" w:cs="Arial Narrow,Bold"/>
          <w:b/>
          <w:bCs/>
          <w:sz w:val="24"/>
          <w:szCs w:val="24"/>
        </w:rPr>
        <w:t>new</w:t>
      </w:r>
      <w:r w:rsidRPr="00E37E35">
        <w:rPr>
          <w:rFonts w:ascii="Arial Narrow,Bold" w:hAnsi="Arial Narrow,Bold" w:cs="Arial Narrow,Bold"/>
          <w:b/>
          <w:sz w:val="24"/>
          <w:szCs w:val="24"/>
        </w:rPr>
        <w:t>:</w:t>
      </w:r>
      <w:r w:rsidRPr="00994410">
        <w:rPr>
          <w:rFonts w:ascii="Arial Narrow,Bold" w:hAnsi="Arial Narrow,Bold" w:cs="Arial Narrow,Bold"/>
          <w:sz w:val="24"/>
          <w:szCs w:val="24"/>
        </w:rPr>
        <w:t xml:space="preserve">  The process is being created</w:t>
      </w:r>
    </w:p>
    <w:p w:rsidR="00857254" w:rsidRPr="00994410" w:rsidRDefault="00857254" w:rsidP="00857254">
      <w:pPr>
        <w:numPr>
          <w:ilvl w:val="1"/>
          <w:numId w:val="110"/>
        </w:numPr>
        <w:tabs>
          <w:tab w:val="left" w:pos="1695"/>
        </w:tabs>
        <w:jc w:val="both"/>
        <w:rPr>
          <w:rFonts w:ascii="Arial Narrow,Bold" w:hAnsi="Arial Narrow,Bold" w:cs="Arial Narrow,Bold"/>
          <w:sz w:val="24"/>
          <w:szCs w:val="24"/>
        </w:rPr>
      </w:pPr>
      <w:r w:rsidRPr="00E37E35">
        <w:rPr>
          <w:rFonts w:ascii="Arial Narrow,Bold" w:hAnsi="Arial Narrow,Bold" w:cs="Arial Narrow,Bold"/>
          <w:b/>
          <w:bCs/>
          <w:sz w:val="24"/>
          <w:szCs w:val="24"/>
        </w:rPr>
        <w:t>running</w:t>
      </w:r>
      <w:r w:rsidRPr="00E37E35">
        <w:rPr>
          <w:rFonts w:ascii="Arial Narrow,Bold" w:hAnsi="Arial Narrow,Bold" w:cs="Arial Narrow,Bold"/>
          <w:b/>
          <w:sz w:val="24"/>
          <w:szCs w:val="24"/>
        </w:rPr>
        <w:t>:</w:t>
      </w:r>
      <w:r w:rsidRPr="00994410">
        <w:rPr>
          <w:rFonts w:ascii="Arial Narrow,Bold" w:hAnsi="Arial Narrow,Bold" w:cs="Arial Narrow,Bold"/>
          <w:sz w:val="24"/>
          <w:szCs w:val="24"/>
        </w:rPr>
        <w:t xml:space="preserve">  Instructions are being executed</w:t>
      </w:r>
    </w:p>
    <w:p w:rsidR="00857254" w:rsidRPr="00994410" w:rsidRDefault="00857254" w:rsidP="00857254">
      <w:pPr>
        <w:numPr>
          <w:ilvl w:val="1"/>
          <w:numId w:val="110"/>
        </w:numPr>
        <w:tabs>
          <w:tab w:val="left" w:pos="1695"/>
        </w:tabs>
        <w:jc w:val="both"/>
        <w:rPr>
          <w:rFonts w:ascii="Arial Narrow,Bold" w:hAnsi="Arial Narrow,Bold" w:cs="Arial Narrow,Bold"/>
          <w:sz w:val="24"/>
          <w:szCs w:val="24"/>
        </w:rPr>
      </w:pPr>
      <w:r w:rsidRPr="00E37E35">
        <w:rPr>
          <w:rFonts w:ascii="Arial Narrow,Bold" w:hAnsi="Arial Narrow,Bold" w:cs="Arial Narrow,Bold"/>
          <w:b/>
          <w:bCs/>
          <w:sz w:val="24"/>
          <w:szCs w:val="24"/>
        </w:rPr>
        <w:t>waiting</w:t>
      </w:r>
      <w:r w:rsidRPr="00E37E35">
        <w:rPr>
          <w:rFonts w:ascii="Arial Narrow,Bold" w:hAnsi="Arial Narrow,Bold" w:cs="Arial Narrow,Bold"/>
          <w:b/>
          <w:sz w:val="24"/>
          <w:szCs w:val="24"/>
        </w:rPr>
        <w:t>:</w:t>
      </w:r>
      <w:r w:rsidRPr="00994410">
        <w:rPr>
          <w:rFonts w:ascii="Arial Narrow,Bold" w:hAnsi="Arial Narrow,Bold" w:cs="Arial Narrow,Bold"/>
          <w:sz w:val="24"/>
          <w:szCs w:val="24"/>
        </w:rPr>
        <w:t xml:space="preserve">  The process is waiting for some event to occur</w:t>
      </w:r>
    </w:p>
    <w:p w:rsidR="00857254" w:rsidRPr="00994410" w:rsidRDefault="00857254" w:rsidP="00857254">
      <w:pPr>
        <w:numPr>
          <w:ilvl w:val="1"/>
          <w:numId w:val="110"/>
        </w:numPr>
        <w:tabs>
          <w:tab w:val="left" w:pos="1695"/>
        </w:tabs>
        <w:jc w:val="both"/>
        <w:rPr>
          <w:rFonts w:ascii="Arial Narrow,Bold" w:hAnsi="Arial Narrow,Bold" w:cs="Arial Narrow,Bold"/>
          <w:sz w:val="24"/>
          <w:szCs w:val="24"/>
        </w:rPr>
      </w:pPr>
      <w:r w:rsidRPr="00E37E35">
        <w:rPr>
          <w:rFonts w:ascii="Arial Narrow,Bold" w:hAnsi="Arial Narrow,Bold" w:cs="Arial Narrow,Bold"/>
          <w:b/>
          <w:bCs/>
          <w:sz w:val="24"/>
          <w:szCs w:val="24"/>
        </w:rPr>
        <w:t>ready</w:t>
      </w:r>
      <w:r w:rsidRPr="00E37E35">
        <w:rPr>
          <w:rFonts w:ascii="Arial Narrow,Bold" w:hAnsi="Arial Narrow,Bold" w:cs="Arial Narrow,Bold"/>
          <w:b/>
          <w:sz w:val="24"/>
          <w:szCs w:val="24"/>
        </w:rPr>
        <w:t>:</w:t>
      </w:r>
      <w:r w:rsidRPr="00994410">
        <w:rPr>
          <w:rFonts w:ascii="Arial Narrow,Bold" w:hAnsi="Arial Narrow,Bold" w:cs="Arial Narrow,Bold"/>
          <w:sz w:val="24"/>
          <w:szCs w:val="24"/>
        </w:rPr>
        <w:t xml:space="preserve">  The process is waiting to be assigned to a processor</w:t>
      </w:r>
    </w:p>
    <w:p w:rsidR="00857254" w:rsidRPr="00994410" w:rsidRDefault="00857254" w:rsidP="00857254">
      <w:pPr>
        <w:numPr>
          <w:ilvl w:val="1"/>
          <w:numId w:val="110"/>
        </w:numPr>
        <w:tabs>
          <w:tab w:val="left" w:pos="1695"/>
        </w:tabs>
        <w:jc w:val="both"/>
        <w:rPr>
          <w:rFonts w:ascii="Arial Narrow,Bold" w:hAnsi="Arial Narrow,Bold" w:cs="Arial Narrow,Bold"/>
          <w:sz w:val="24"/>
          <w:szCs w:val="24"/>
        </w:rPr>
      </w:pPr>
      <w:r w:rsidRPr="00E37E35">
        <w:rPr>
          <w:rFonts w:ascii="Arial Narrow,Bold" w:hAnsi="Arial Narrow,Bold" w:cs="Arial Narrow,Bold"/>
          <w:b/>
          <w:bCs/>
          <w:sz w:val="24"/>
          <w:szCs w:val="24"/>
        </w:rPr>
        <w:t>terminated</w:t>
      </w:r>
      <w:r w:rsidRPr="00E37E35">
        <w:rPr>
          <w:rFonts w:ascii="Arial Narrow,Bold" w:hAnsi="Arial Narrow,Bold" w:cs="Arial Narrow,Bold"/>
          <w:b/>
          <w:sz w:val="24"/>
          <w:szCs w:val="24"/>
        </w:rPr>
        <w:t>:</w:t>
      </w:r>
      <w:r w:rsidRPr="00994410">
        <w:rPr>
          <w:rFonts w:ascii="Arial Narrow,Bold" w:hAnsi="Arial Narrow,Bold" w:cs="Arial Narrow,Bold"/>
          <w:sz w:val="24"/>
          <w:szCs w:val="24"/>
        </w:rPr>
        <w:t xml:space="preserve">  The process has finished execution</w:t>
      </w:r>
    </w:p>
    <w:p w:rsidR="00857254" w:rsidRDefault="00857254" w:rsidP="00857254">
      <w:pPr>
        <w:tabs>
          <w:tab w:val="left" w:pos="1695"/>
        </w:tabs>
        <w:jc w:val="both"/>
        <w:rPr>
          <w:rFonts w:ascii="Arial Narrow,Bold" w:hAnsi="Arial Narrow,Bold" w:cs="Arial Narrow,Bold"/>
          <w:b/>
          <w:sz w:val="24"/>
          <w:szCs w:val="24"/>
        </w:rPr>
      </w:pPr>
      <w:r w:rsidRPr="00994410">
        <w:rPr>
          <w:rFonts w:ascii="Arial Narrow,Bold" w:hAnsi="Arial Narrow,Bold" w:cs="Arial Narrow,Bold"/>
          <w:b/>
          <w:sz w:val="24"/>
          <w:szCs w:val="24"/>
        </w:rPr>
        <w:t>Diagram of Process State</w:t>
      </w:r>
    </w:p>
    <w:p w:rsidR="00857254" w:rsidRDefault="00857254" w:rsidP="00857254">
      <w:pPr>
        <w:tabs>
          <w:tab w:val="left" w:pos="1695"/>
        </w:tabs>
        <w:jc w:val="both"/>
        <w:rPr>
          <w:rFonts w:ascii="Arial Narrow,Bold" w:hAnsi="Arial Narrow,Bold" w:cs="Arial Narrow,Bold"/>
          <w:b/>
          <w:sz w:val="24"/>
          <w:szCs w:val="24"/>
        </w:rPr>
      </w:pPr>
      <w:r w:rsidRPr="00994410">
        <w:rPr>
          <w:rFonts w:ascii="Arial Narrow,Bold" w:hAnsi="Arial Narrow,Bold" w:cs="Arial Narrow,Bold"/>
          <w:b/>
          <w:noProof/>
          <w:sz w:val="24"/>
          <w:szCs w:val="24"/>
        </w:rPr>
        <w:drawing>
          <wp:inline distT="0" distB="0" distL="0" distR="0">
            <wp:extent cx="5880100" cy="3265595"/>
            <wp:effectExtent l="19050" t="0" r="6350" b="0"/>
            <wp:docPr id="69" name="Picture 2"/>
            <wp:cNvGraphicFramePr/>
            <a:graphic xmlns:a="http://schemas.openxmlformats.org/drawingml/2006/main">
              <a:graphicData uri="http://schemas.openxmlformats.org/drawingml/2006/picture">
                <pic:pic xmlns:pic="http://schemas.openxmlformats.org/drawingml/2006/picture">
                  <pic:nvPicPr>
                    <pic:cNvPr id="21507" name="Picture 9"/>
                    <pic:cNvPicPr>
                      <a:picLocks noChangeAspect="1" noChangeArrowheads="1"/>
                    </pic:cNvPicPr>
                  </pic:nvPicPr>
                  <pic:blipFill>
                    <a:blip r:embed="rId7"/>
                    <a:srcRect/>
                    <a:stretch>
                      <a:fillRect/>
                    </a:stretch>
                  </pic:blipFill>
                  <pic:spPr bwMode="auto">
                    <a:xfrm>
                      <a:off x="0" y="0"/>
                      <a:ext cx="5880100" cy="3265595"/>
                    </a:xfrm>
                    <a:prstGeom prst="rect">
                      <a:avLst/>
                    </a:prstGeom>
                    <a:noFill/>
                    <a:ln w="9525">
                      <a:noFill/>
                      <a:miter lim="800000"/>
                      <a:headEnd/>
                      <a:tailEnd/>
                    </a:ln>
                  </pic:spPr>
                </pic:pic>
              </a:graphicData>
            </a:graphic>
          </wp:inline>
        </w:drawing>
      </w:r>
    </w:p>
    <w:p w:rsidR="00857254" w:rsidRPr="007C7B67" w:rsidRDefault="00857254" w:rsidP="00857254">
      <w:p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Process Control Block (PCB)</w:t>
      </w:r>
    </w:p>
    <w:p w:rsidR="00857254" w:rsidRPr="007C7B67" w:rsidRDefault="00857254" w:rsidP="00857254">
      <w:p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Information associated with each process</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Process state</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Program counter</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CPU registers</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CPU scheduling information</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lastRenderedPageBreak/>
        <w:t>Memory-management information</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Accounting information</w:t>
      </w:r>
    </w:p>
    <w:p w:rsidR="00857254" w:rsidRPr="007C7B67" w:rsidRDefault="00857254" w:rsidP="00857254">
      <w:pPr>
        <w:numPr>
          <w:ilvl w:val="0"/>
          <w:numId w:val="111"/>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I/O status information</w:t>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Process Control Block (PCB)</w:t>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noProof/>
          <w:sz w:val="24"/>
          <w:szCs w:val="24"/>
        </w:rPr>
        <w:drawing>
          <wp:inline distT="0" distB="0" distL="0" distR="0">
            <wp:extent cx="3267075" cy="2790825"/>
            <wp:effectExtent l="19050" t="0" r="9525" b="0"/>
            <wp:docPr id="72" name="Picture 3"/>
            <wp:cNvGraphicFramePr/>
            <a:graphic xmlns:a="http://schemas.openxmlformats.org/drawingml/2006/main">
              <a:graphicData uri="http://schemas.openxmlformats.org/drawingml/2006/picture">
                <pic:pic xmlns:pic="http://schemas.openxmlformats.org/drawingml/2006/picture">
                  <pic:nvPicPr>
                    <pic:cNvPr id="23555" name="Picture 9"/>
                    <pic:cNvPicPr>
                      <a:picLocks noChangeAspect="1" noChangeArrowheads="1"/>
                    </pic:cNvPicPr>
                  </pic:nvPicPr>
                  <pic:blipFill>
                    <a:blip r:embed="rId8"/>
                    <a:srcRect/>
                    <a:stretch>
                      <a:fillRect/>
                    </a:stretch>
                  </pic:blipFill>
                  <pic:spPr bwMode="auto">
                    <a:xfrm>
                      <a:off x="0" y="0"/>
                      <a:ext cx="3267075" cy="2790825"/>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 xml:space="preserve">CPU Switch From Process to </w:t>
      </w:r>
      <w:proofErr w:type="gramStart"/>
      <w:r w:rsidRPr="007C7B67">
        <w:rPr>
          <w:rFonts w:ascii="Arial Narrow,Bold" w:hAnsi="Arial Narrow,Bold" w:cs="Arial Narrow,Bold"/>
          <w:b/>
          <w:sz w:val="24"/>
          <w:szCs w:val="24"/>
        </w:rPr>
        <w:t>Process</w:t>
      </w:r>
      <w:r w:rsidRPr="00140066">
        <w:rPr>
          <w:rFonts w:ascii="Arial Narrow,Bold" w:hAnsi="Arial Narrow,Bold" w:cs="Aharoni"/>
          <w:b/>
          <w:sz w:val="24"/>
          <w:szCs w:val="24"/>
        </w:rPr>
        <w:t>(</w:t>
      </w:r>
      <w:proofErr w:type="gramEnd"/>
      <w:r w:rsidRPr="00140066">
        <w:rPr>
          <w:rFonts w:ascii="Arial Narrow,Bold" w:hAnsi="Arial Narrow,Bold" w:cs="Aharoni"/>
          <w:b/>
          <w:sz w:val="24"/>
          <w:szCs w:val="24"/>
        </w:rPr>
        <w:t>CONTEXT-SWITCHING)</w:t>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noProof/>
          <w:sz w:val="24"/>
          <w:szCs w:val="24"/>
        </w:rPr>
        <w:drawing>
          <wp:inline distT="0" distB="0" distL="0" distR="0">
            <wp:extent cx="5875575" cy="3905250"/>
            <wp:effectExtent l="19050" t="0" r="0" b="0"/>
            <wp:docPr id="73" name="Picture 4"/>
            <wp:cNvGraphicFramePr/>
            <a:graphic xmlns:a="http://schemas.openxmlformats.org/drawingml/2006/main">
              <a:graphicData uri="http://schemas.openxmlformats.org/drawingml/2006/picture">
                <pic:pic xmlns:pic="http://schemas.openxmlformats.org/drawingml/2006/picture">
                  <pic:nvPicPr>
                    <pic:cNvPr id="24579" name="Picture 9"/>
                    <pic:cNvPicPr>
                      <a:picLocks noChangeAspect="1" noChangeArrowheads="1"/>
                    </pic:cNvPicPr>
                  </pic:nvPicPr>
                  <pic:blipFill>
                    <a:blip r:embed="rId9"/>
                    <a:srcRect/>
                    <a:stretch>
                      <a:fillRect/>
                    </a:stretch>
                  </pic:blipFill>
                  <pic:spPr bwMode="auto">
                    <a:xfrm>
                      <a:off x="0" y="0"/>
                      <a:ext cx="5880100" cy="3908258"/>
                    </a:xfrm>
                    <a:prstGeom prst="rect">
                      <a:avLst/>
                    </a:prstGeom>
                    <a:noFill/>
                    <a:ln w="9525">
                      <a:noFill/>
                      <a:miter lim="800000"/>
                      <a:headEnd/>
                      <a:tailEnd/>
                    </a:ln>
                  </pic:spPr>
                </pic:pic>
              </a:graphicData>
            </a:graphic>
          </wp:inline>
        </w:drawing>
      </w:r>
    </w:p>
    <w:p w:rsidR="00857254" w:rsidRPr="004A7A89" w:rsidRDefault="00857254" w:rsidP="00857254">
      <w:pPr>
        <w:tabs>
          <w:tab w:val="left" w:pos="1695"/>
        </w:tabs>
        <w:jc w:val="both"/>
        <w:rPr>
          <w:rFonts w:ascii="Arial Narrow,Bold" w:hAnsi="Arial Narrow,Bold" w:cs="Arial Narrow,Bold"/>
          <w:b/>
          <w:sz w:val="28"/>
          <w:szCs w:val="28"/>
        </w:rPr>
      </w:pPr>
    </w:p>
    <w:p w:rsidR="00857254" w:rsidRPr="004A7A89" w:rsidRDefault="00857254" w:rsidP="00857254">
      <w:pPr>
        <w:tabs>
          <w:tab w:val="left" w:pos="1695"/>
        </w:tabs>
        <w:jc w:val="both"/>
        <w:rPr>
          <w:rFonts w:ascii="Arial Narrow,Bold" w:hAnsi="Arial Narrow,Bold" w:cs="Arial Narrow,Bold"/>
          <w:b/>
          <w:sz w:val="28"/>
          <w:szCs w:val="28"/>
        </w:rPr>
      </w:pPr>
      <w:r w:rsidRPr="004A7A89">
        <w:rPr>
          <w:rFonts w:ascii="Arial Narrow,Bold" w:hAnsi="Arial Narrow,Bold" w:cs="Arial Narrow,Bold"/>
          <w:b/>
          <w:sz w:val="28"/>
          <w:szCs w:val="28"/>
        </w:rPr>
        <w:lastRenderedPageBreak/>
        <w:t>1.16 Process Scheduling</w:t>
      </w:r>
    </w:p>
    <w:p w:rsidR="00857254" w:rsidRPr="007C7B67" w:rsidRDefault="00857254" w:rsidP="00857254">
      <w:pPr>
        <w:numPr>
          <w:ilvl w:val="0"/>
          <w:numId w:val="112"/>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Maximize CPU use, quickly switch processes onto CPU for time sharing</w:t>
      </w:r>
    </w:p>
    <w:p w:rsidR="00857254" w:rsidRPr="007C7B67" w:rsidRDefault="00857254" w:rsidP="00857254">
      <w:pPr>
        <w:numPr>
          <w:ilvl w:val="0"/>
          <w:numId w:val="112"/>
        </w:numPr>
        <w:tabs>
          <w:tab w:val="left" w:pos="1695"/>
        </w:tabs>
        <w:jc w:val="both"/>
        <w:rPr>
          <w:rFonts w:ascii="Arial Narrow,Bold" w:hAnsi="Arial Narrow,Bold" w:cs="Arial Narrow,Bold"/>
          <w:sz w:val="24"/>
          <w:szCs w:val="24"/>
        </w:rPr>
      </w:pPr>
      <w:r w:rsidRPr="007C7B67">
        <w:rPr>
          <w:rFonts w:ascii="Arial Narrow,Bold" w:hAnsi="Arial Narrow,Bold" w:cs="Arial Narrow,Bold"/>
          <w:bCs/>
          <w:sz w:val="24"/>
          <w:szCs w:val="24"/>
        </w:rPr>
        <w:t xml:space="preserve">Process scheduler </w:t>
      </w:r>
      <w:r w:rsidRPr="007C7B67">
        <w:rPr>
          <w:rFonts w:ascii="Arial Narrow,Bold" w:hAnsi="Arial Narrow,Bold" w:cs="Arial Narrow,Bold"/>
          <w:sz w:val="24"/>
          <w:szCs w:val="24"/>
        </w:rPr>
        <w:t>selects among available processes for next execution on CPU</w:t>
      </w:r>
    </w:p>
    <w:p w:rsidR="00857254" w:rsidRPr="007C7B67" w:rsidRDefault="00857254" w:rsidP="00857254">
      <w:pPr>
        <w:numPr>
          <w:ilvl w:val="0"/>
          <w:numId w:val="112"/>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 xml:space="preserve">Maintains </w:t>
      </w:r>
      <w:r w:rsidRPr="007C7B67">
        <w:rPr>
          <w:rFonts w:ascii="Arial Narrow,Bold" w:hAnsi="Arial Narrow,Bold" w:cs="Arial Narrow,Bold"/>
          <w:bCs/>
          <w:sz w:val="24"/>
          <w:szCs w:val="24"/>
        </w:rPr>
        <w:t xml:space="preserve">scheduling queues </w:t>
      </w:r>
      <w:r w:rsidRPr="007C7B67">
        <w:rPr>
          <w:rFonts w:ascii="Arial Narrow,Bold" w:hAnsi="Arial Narrow,Bold" w:cs="Arial Narrow,Bold"/>
          <w:sz w:val="24"/>
          <w:szCs w:val="24"/>
        </w:rPr>
        <w:t>of processes</w:t>
      </w:r>
    </w:p>
    <w:p w:rsidR="00857254" w:rsidRPr="007C7B67" w:rsidRDefault="00857254" w:rsidP="00857254">
      <w:pPr>
        <w:numPr>
          <w:ilvl w:val="1"/>
          <w:numId w:val="113"/>
        </w:numPr>
        <w:tabs>
          <w:tab w:val="left" w:pos="1695"/>
        </w:tabs>
        <w:jc w:val="both"/>
        <w:rPr>
          <w:rFonts w:ascii="Arial Narrow,Bold" w:hAnsi="Arial Narrow,Bold" w:cs="Arial Narrow,Bold"/>
          <w:sz w:val="24"/>
          <w:szCs w:val="24"/>
        </w:rPr>
      </w:pPr>
      <w:r w:rsidRPr="007C7B67">
        <w:rPr>
          <w:rFonts w:ascii="Arial Narrow,Bold" w:hAnsi="Arial Narrow,Bold" w:cs="Arial Narrow,Bold"/>
          <w:b/>
          <w:bCs/>
          <w:sz w:val="24"/>
          <w:szCs w:val="24"/>
        </w:rPr>
        <w:t>Job queue</w:t>
      </w:r>
      <w:r w:rsidRPr="007C7B67">
        <w:rPr>
          <w:rFonts w:ascii="Arial Narrow,Bold" w:hAnsi="Arial Narrow,Bold" w:cs="Arial Narrow,Bold"/>
          <w:sz w:val="24"/>
          <w:szCs w:val="24"/>
        </w:rPr>
        <w:t xml:space="preserve"> – set of all processes in the system</w:t>
      </w:r>
    </w:p>
    <w:p w:rsidR="00857254" w:rsidRPr="007C7B67" w:rsidRDefault="00857254" w:rsidP="00857254">
      <w:pPr>
        <w:numPr>
          <w:ilvl w:val="1"/>
          <w:numId w:val="113"/>
        </w:numPr>
        <w:tabs>
          <w:tab w:val="left" w:pos="1695"/>
        </w:tabs>
        <w:jc w:val="both"/>
        <w:rPr>
          <w:rFonts w:ascii="Arial Narrow,Bold" w:hAnsi="Arial Narrow,Bold" w:cs="Arial Narrow,Bold"/>
          <w:sz w:val="24"/>
          <w:szCs w:val="24"/>
        </w:rPr>
      </w:pPr>
      <w:r w:rsidRPr="007C7B67">
        <w:rPr>
          <w:rFonts w:ascii="Arial Narrow,Bold" w:hAnsi="Arial Narrow,Bold" w:cs="Arial Narrow,Bold"/>
          <w:b/>
          <w:bCs/>
          <w:sz w:val="24"/>
          <w:szCs w:val="24"/>
        </w:rPr>
        <w:t xml:space="preserve">Ready queue </w:t>
      </w:r>
      <w:r w:rsidRPr="007C7B67">
        <w:rPr>
          <w:rFonts w:ascii="Arial Narrow,Bold" w:hAnsi="Arial Narrow,Bold" w:cs="Arial Narrow,Bold"/>
          <w:sz w:val="24"/>
          <w:szCs w:val="24"/>
        </w:rPr>
        <w:t>– set of all processes residing in main memory, ready and waiting to execute</w:t>
      </w:r>
    </w:p>
    <w:p w:rsidR="00857254" w:rsidRPr="007C7B67" w:rsidRDefault="00857254" w:rsidP="00857254">
      <w:pPr>
        <w:numPr>
          <w:ilvl w:val="1"/>
          <w:numId w:val="113"/>
        </w:numPr>
        <w:tabs>
          <w:tab w:val="left" w:pos="1695"/>
        </w:tabs>
        <w:jc w:val="both"/>
        <w:rPr>
          <w:rFonts w:ascii="Arial Narrow,Bold" w:hAnsi="Arial Narrow,Bold" w:cs="Arial Narrow,Bold"/>
          <w:sz w:val="24"/>
          <w:szCs w:val="24"/>
        </w:rPr>
      </w:pPr>
      <w:r w:rsidRPr="007C7B67">
        <w:rPr>
          <w:rFonts w:ascii="Arial Narrow,Bold" w:hAnsi="Arial Narrow,Bold" w:cs="Arial Narrow,Bold"/>
          <w:b/>
          <w:bCs/>
          <w:sz w:val="24"/>
          <w:szCs w:val="24"/>
        </w:rPr>
        <w:t xml:space="preserve">Device queues </w:t>
      </w:r>
      <w:r w:rsidRPr="007C7B67">
        <w:rPr>
          <w:rFonts w:ascii="Arial Narrow,Bold" w:hAnsi="Arial Narrow,Bold" w:cs="Arial Narrow,Bold"/>
          <w:sz w:val="24"/>
          <w:szCs w:val="24"/>
        </w:rPr>
        <w:t>– set of processes waiting for an I/O device</w:t>
      </w:r>
    </w:p>
    <w:p w:rsidR="00857254" w:rsidRPr="007C7B67" w:rsidRDefault="00857254" w:rsidP="00857254">
      <w:pPr>
        <w:numPr>
          <w:ilvl w:val="1"/>
          <w:numId w:val="113"/>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Processes migrate among the various queues</w:t>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Process Representation in Linux</w:t>
      </w:r>
    </w:p>
    <w:p w:rsidR="00857254" w:rsidRDefault="00857254" w:rsidP="00857254">
      <w:pPr>
        <w:numPr>
          <w:ilvl w:val="0"/>
          <w:numId w:val="114"/>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 xml:space="preserve">Represented by the C structure </w:t>
      </w:r>
    </w:p>
    <w:p w:rsidR="00857254" w:rsidRPr="007C7B67" w:rsidRDefault="00857254" w:rsidP="00857254">
      <w:pPr>
        <w:numPr>
          <w:ilvl w:val="0"/>
          <w:numId w:val="114"/>
        </w:numPr>
        <w:tabs>
          <w:tab w:val="left" w:pos="1695"/>
        </w:tabs>
        <w:jc w:val="both"/>
        <w:rPr>
          <w:rFonts w:ascii="Arial Narrow,Bold" w:hAnsi="Arial Narrow,Bold" w:cs="Arial Narrow,Bold"/>
          <w:sz w:val="24"/>
          <w:szCs w:val="24"/>
        </w:rPr>
      </w:pPr>
      <w:proofErr w:type="spellStart"/>
      <w:r w:rsidRPr="007C7B67">
        <w:rPr>
          <w:rFonts w:ascii="Arial Narrow,Bold" w:hAnsi="Arial Narrow,Bold" w:cs="Arial Narrow,Bold"/>
          <w:sz w:val="24"/>
          <w:szCs w:val="24"/>
        </w:rPr>
        <w:t>task_struct</w:t>
      </w:r>
      <w:proofErr w:type="spellEnd"/>
      <w:r w:rsidRPr="007C7B67">
        <w:rPr>
          <w:rFonts w:ascii="Arial Narrow,Bold" w:hAnsi="Arial Narrow,Bold" w:cs="Arial Narrow,Bold"/>
          <w:sz w:val="24"/>
          <w:szCs w:val="24"/>
        </w:rPr>
        <w:br/>
      </w:r>
      <w:proofErr w:type="spellStart"/>
      <w:r w:rsidRPr="007C7B67">
        <w:rPr>
          <w:rFonts w:ascii="Arial Narrow,Bold" w:hAnsi="Arial Narrow,Bold" w:cs="Arial Narrow,Bold"/>
          <w:sz w:val="24"/>
          <w:szCs w:val="24"/>
        </w:rPr>
        <w:t>pid</w:t>
      </w:r>
      <w:proofErr w:type="spellEnd"/>
      <w:r w:rsidRPr="007C7B67">
        <w:rPr>
          <w:rFonts w:ascii="Arial Narrow,Bold" w:hAnsi="Arial Narrow,Bold" w:cs="Arial Narrow,Bold"/>
          <w:sz w:val="24"/>
          <w:szCs w:val="24"/>
        </w:rPr>
        <w:t xml:space="preserve"> t </w:t>
      </w:r>
      <w:proofErr w:type="spellStart"/>
      <w:r w:rsidRPr="007C7B67">
        <w:rPr>
          <w:rFonts w:ascii="Arial Narrow,Bold" w:hAnsi="Arial Narrow,Bold" w:cs="Arial Narrow,Bold"/>
          <w:sz w:val="24"/>
          <w:szCs w:val="24"/>
        </w:rPr>
        <w:t>pid</w:t>
      </w:r>
      <w:proofErr w:type="spellEnd"/>
      <w:r w:rsidRPr="007C7B67">
        <w:rPr>
          <w:rFonts w:ascii="Arial Narrow,Bold" w:hAnsi="Arial Narrow,Bold" w:cs="Arial Narrow,Bold"/>
          <w:sz w:val="24"/>
          <w:szCs w:val="24"/>
        </w:rPr>
        <w:t xml:space="preserve">; /* process identifier */ </w:t>
      </w:r>
      <w:r w:rsidRPr="007C7B67">
        <w:rPr>
          <w:rFonts w:ascii="Arial Narrow,Bold" w:hAnsi="Arial Narrow,Bold" w:cs="Arial Narrow,Bold"/>
          <w:sz w:val="24"/>
          <w:szCs w:val="24"/>
        </w:rPr>
        <w:br/>
        <w:t xml:space="preserve">long state; /* state of the process */ </w:t>
      </w:r>
      <w:r w:rsidRPr="007C7B67">
        <w:rPr>
          <w:rFonts w:ascii="Arial Narrow,Bold" w:hAnsi="Arial Narrow,Bold" w:cs="Arial Narrow,Bold"/>
          <w:sz w:val="24"/>
          <w:szCs w:val="24"/>
        </w:rPr>
        <w:br/>
        <w:t xml:space="preserve">unsigned </w:t>
      </w:r>
      <w:proofErr w:type="spellStart"/>
      <w:r w:rsidRPr="007C7B67">
        <w:rPr>
          <w:rFonts w:ascii="Arial Narrow,Bold" w:hAnsi="Arial Narrow,Bold" w:cs="Arial Narrow,Bold"/>
          <w:sz w:val="24"/>
          <w:szCs w:val="24"/>
        </w:rPr>
        <w:t>int</w:t>
      </w:r>
      <w:proofErr w:type="spellEnd"/>
      <w:r w:rsidRPr="007C7B67">
        <w:rPr>
          <w:rFonts w:ascii="Arial Narrow,Bold" w:hAnsi="Arial Narrow,Bold" w:cs="Arial Narrow,Bold"/>
          <w:sz w:val="24"/>
          <w:szCs w:val="24"/>
        </w:rPr>
        <w:t xml:space="preserve"> time slice /* scheduling information */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task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*parent; /* this process’s parent */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list head children; /* this process’s children */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files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*files; /* list of open files */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mm </w:t>
      </w:r>
      <w:proofErr w:type="spellStart"/>
      <w:r w:rsidRPr="007C7B67">
        <w:rPr>
          <w:rFonts w:ascii="Arial Narrow,Bold" w:hAnsi="Arial Narrow,Bold" w:cs="Arial Narrow,Bold"/>
          <w:sz w:val="24"/>
          <w:szCs w:val="24"/>
        </w:rPr>
        <w:t>struct</w:t>
      </w:r>
      <w:proofErr w:type="spellEnd"/>
      <w:r w:rsidRPr="007C7B67">
        <w:rPr>
          <w:rFonts w:ascii="Arial Narrow,Bold" w:hAnsi="Arial Narrow,Bold" w:cs="Arial Narrow,Bold"/>
          <w:sz w:val="24"/>
          <w:szCs w:val="24"/>
        </w:rPr>
        <w:t xml:space="preserve"> *mm; /* address space of this pro */</w:t>
      </w:r>
    </w:p>
    <w:p w:rsidR="00857254" w:rsidRDefault="00857254" w:rsidP="00857254">
      <w:pPr>
        <w:tabs>
          <w:tab w:val="left" w:pos="1695"/>
        </w:tabs>
        <w:jc w:val="both"/>
        <w:rPr>
          <w:rFonts w:ascii="Arial Narrow,Bold" w:hAnsi="Arial Narrow,Bold" w:cs="Arial Narrow,Bold"/>
          <w:sz w:val="24"/>
          <w:szCs w:val="24"/>
        </w:rPr>
      </w:pPr>
      <w:r w:rsidRPr="007C7B67">
        <w:rPr>
          <w:rFonts w:ascii="Arial Narrow,Bold" w:hAnsi="Arial Narrow,Bold" w:cs="Arial Narrow,Bold"/>
          <w:noProof/>
          <w:sz w:val="24"/>
          <w:szCs w:val="24"/>
        </w:rPr>
        <w:drawing>
          <wp:inline distT="0" distB="0" distL="0" distR="0">
            <wp:extent cx="5880100" cy="2046099"/>
            <wp:effectExtent l="19050" t="0" r="6350" b="0"/>
            <wp:docPr id="74" name="Picture 5"/>
            <wp:cNvGraphicFramePr/>
            <a:graphic xmlns:a="http://schemas.openxmlformats.org/drawingml/2006/main">
              <a:graphicData uri="http://schemas.openxmlformats.org/drawingml/2006/picture">
                <pic:pic xmlns:pic="http://schemas.openxmlformats.org/drawingml/2006/picture">
                  <pic:nvPicPr>
                    <pic:cNvPr id="26628" name="Picture 3"/>
                    <pic:cNvPicPr>
                      <a:picLocks noChangeAspect="1"/>
                    </pic:cNvPicPr>
                  </pic:nvPicPr>
                  <pic:blipFill>
                    <a:blip r:embed="rId10"/>
                    <a:srcRect/>
                    <a:stretch>
                      <a:fillRect/>
                    </a:stretch>
                  </pic:blipFill>
                  <pic:spPr bwMode="auto">
                    <a:xfrm>
                      <a:off x="0" y="0"/>
                      <a:ext cx="5880100" cy="2046099"/>
                    </a:xfrm>
                    <a:prstGeom prst="rect">
                      <a:avLst/>
                    </a:prstGeom>
                    <a:noFill/>
                    <a:ln w="9525">
                      <a:noFill/>
                      <a:miter lim="800000"/>
                      <a:headEnd/>
                      <a:tailEnd/>
                    </a:ln>
                  </pic:spPr>
                </pic:pic>
              </a:graphicData>
            </a:graphic>
          </wp:inline>
        </w:drawing>
      </w:r>
    </w:p>
    <w:p w:rsidR="00857254" w:rsidRPr="007C7B67"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 xml:space="preserve">Ready Queue And </w:t>
      </w:r>
      <w:proofErr w:type="gramStart"/>
      <w:r w:rsidRPr="007C7B67">
        <w:rPr>
          <w:rFonts w:ascii="Arial Narrow,Bold" w:hAnsi="Arial Narrow,Bold" w:cs="Arial Narrow,Bold"/>
          <w:b/>
          <w:sz w:val="24"/>
          <w:szCs w:val="24"/>
        </w:rPr>
        <w:t>Various  I</w:t>
      </w:r>
      <w:proofErr w:type="gramEnd"/>
      <w:r w:rsidRPr="007C7B67">
        <w:rPr>
          <w:rFonts w:ascii="Arial Narrow,Bold" w:hAnsi="Arial Narrow,Bold" w:cs="Arial Narrow,Bold"/>
          <w:b/>
          <w:sz w:val="24"/>
          <w:szCs w:val="24"/>
        </w:rPr>
        <w:t>/O Device Queues</w:t>
      </w:r>
    </w:p>
    <w:p w:rsidR="00857254" w:rsidRDefault="00857254" w:rsidP="00857254">
      <w:pPr>
        <w:tabs>
          <w:tab w:val="left" w:pos="1695"/>
        </w:tabs>
        <w:jc w:val="both"/>
        <w:rPr>
          <w:rFonts w:ascii="Arial Narrow,Bold" w:hAnsi="Arial Narrow,Bold" w:cs="Arial Narrow,Bold"/>
          <w:sz w:val="24"/>
          <w:szCs w:val="24"/>
        </w:rPr>
      </w:pPr>
      <w:r w:rsidRPr="007C7B67">
        <w:rPr>
          <w:rFonts w:ascii="Arial Narrow,Bold" w:hAnsi="Arial Narrow,Bold" w:cs="Arial Narrow,Bold"/>
          <w:noProof/>
          <w:sz w:val="24"/>
          <w:szCs w:val="24"/>
        </w:rPr>
        <w:lastRenderedPageBreak/>
        <w:drawing>
          <wp:inline distT="0" distB="0" distL="0" distR="0">
            <wp:extent cx="5876441" cy="3067050"/>
            <wp:effectExtent l="19050" t="0" r="0" b="0"/>
            <wp:docPr id="75" name="Picture 6"/>
            <wp:cNvGraphicFramePr/>
            <a:graphic xmlns:a="http://schemas.openxmlformats.org/drawingml/2006/main">
              <a:graphicData uri="http://schemas.openxmlformats.org/drawingml/2006/picture">
                <pic:pic xmlns:pic="http://schemas.openxmlformats.org/drawingml/2006/picture">
                  <pic:nvPicPr>
                    <pic:cNvPr id="27651" name="Picture 7"/>
                    <pic:cNvPicPr>
                      <a:picLocks noChangeAspect="1" noChangeArrowheads="1"/>
                    </pic:cNvPicPr>
                  </pic:nvPicPr>
                  <pic:blipFill>
                    <a:blip r:embed="rId11"/>
                    <a:srcRect/>
                    <a:stretch>
                      <a:fillRect/>
                    </a:stretch>
                  </pic:blipFill>
                  <pic:spPr bwMode="auto">
                    <a:xfrm>
                      <a:off x="0" y="0"/>
                      <a:ext cx="5880100" cy="3068960"/>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sz w:val="24"/>
          <w:szCs w:val="24"/>
        </w:rPr>
      </w:pP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Representation of Process Scheduling</w:t>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noProof/>
          <w:sz w:val="24"/>
          <w:szCs w:val="24"/>
        </w:rPr>
        <w:drawing>
          <wp:inline distT="0" distB="0" distL="0" distR="0">
            <wp:extent cx="5880100" cy="3017949"/>
            <wp:effectExtent l="19050" t="0" r="6350" b="0"/>
            <wp:docPr id="76" name="Picture 7" descr="3"/>
            <wp:cNvGraphicFramePr/>
            <a:graphic xmlns:a="http://schemas.openxmlformats.org/drawingml/2006/main">
              <a:graphicData uri="http://schemas.openxmlformats.org/drawingml/2006/picture">
                <pic:pic xmlns:pic="http://schemas.openxmlformats.org/drawingml/2006/picture">
                  <pic:nvPicPr>
                    <pic:cNvPr id="28675" name="Picture 4" descr="3"/>
                    <pic:cNvPicPr>
                      <a:picLocks noChangeAspect="1" noChangeArrowheads="1"/>
                    </pic:cNvPicPr>
                  </pic:nvPicPr>
                  <pic:blipFill>
                    <a:blip r:embed="rId12"/>
                    <a:srcRect/>
                    <a:stretch>
                      <a:fillRect/>
                    </a:stretch>
                  </pic:blipFill>
                  <pic:spPr bwMode="auto">
                    <a:xfrm>
                      <a:off x="0" y="0"/>
                      <a:ext cx="5880100" cy="3017949"/>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r w:rsidRPr="007C7B67">
        <w:rPr>
          <w:rFonts w:ascii="Arial Narrow,Bold" w:hAnsi="Arial Narrow,Bold" w:cs="Arial Narrow,Bold"/>
          <w:b/>
          <w:sz w:val="24"/>
          <w:szCs w:val="24"/>
        </w:rPr>
        <w:t>Schedulers</w:t>
      </w:r>
    </w:p>
    <w:p w:rsidR="00857254" w:rsidRPr="007C7B67" w:rsidRDefault="00857254" w:rsidP="00857254">
      <w:pPr>
        <w:numPr>
          <w:ilvl w:val="0"/>
          <w:numId w:val="115"/>
        </w:numPr>
        <w:tabs>
          <w:tab w:val="left" w:pos="1695"/>
        </w:tabs>
        <w:jc w:val="both"/>
        <w:rPr>
          <w:rFonts w:ascii="Arial Narrow,Bold" w:hAnsi="Arial Narrow,Bold" w:cs="Arial Narrow,Bold"/>
          <w:sz w:val="24"/>
          <w:szCs w:val="24"/>
        </w:rPr>
      </w:pPr>
      <w:r w:rsidRPr="007C7B67">
        <w:rPr>
          <w:rFonts w:ascii="Arial Narrow,Bold" w:hAnsi="Arial Narrow,Bold" w:cs="Arial Narrow,Bold"/>
          <w:bCs/>
          <w:sz w:val="24"/>
          <w:szCs w:val="24"/>
        </w:rPr>
        <w:t>Long-term scheduler</w:t>
      </w:r>
      <w:r w:rsidRPr="007C7B67">
        <w:rPr>
          <w:rFonts w:ascii="Arial Narrow,Bold" w:hAnsi="Arial Narrow,Bold" w:cs="Arial Narrow,Bold"/>
          <w:sz w:val="24"/>
          <w:szCs w:val="24"/>
        </w:rPr>
        <w:t xml:space="preserve">  (or job scheduler) – selects which processes should be brought into the ready queue</w:t>
      </w:r>
    </w:p>
    <w:p w:rsidR="00857254" w:rsidRPr="007C7B67" w:rsidRDefault="00857254" w:rsidP="00857254">
      <w:pPr>
        <w:numPr>
          <w:ilvl w:val="0"/>
          <w:numId w:val="115"/>
        </w:numPr>
        <w:tabs>
          <w:tab w:val="left" w:pos="1695"/>
        </w:tabs>
        <w:jc w:val="both"/>
        <w:rPr>
          <w:rFonts w:ascii="Arial Narrow,Bold" w:hAnsi="Arial Narrow,Bold" w:cs="Arial Narrow,Bold"/>
          <w:sz w:val="24"/>
          <w:szCs w:val="24"/>
        </w:rPr>
      </w:pPr>
      <w:r w:rsidRPr="007C7B67">
        <w:rPr>
          <w:rFonts w:ascii="Arial Narrow,Bold" w:hAnsi="Arial Narrow,Bold" w:cs="Arial Narrow,Bold"/>
          <w:bCs/>
          <w:sz w:val="24"/>
          <w:szCs w:val="24"/>
        </w:rPr>
        <w:t>Short-term scheduler</w:t>
      </w:r>
      <w:r w:rsidRPr="007C7B67">
        <w:rPr>
          <w:rFonts w:ascii="Arial Narrow,Bold" w:hAnsi="Arial Narrow,Bold" w:cs="Arial Narrow,Bold"/>
          <w:sz w:val="24"/>
          <w:szCs w:val="24"/>
        </w:rPr>
        <w:t xml:space="preserve">  (or CPU scheduler) – selects which process should be executed next and allocates CPU</w:t>
      </w:r>
    </w:p>
    <w:p w:rsidR="00857254" w:rsidRDefault="00857254" w:rsidP="00857254">
      <w:pPr>
        <w:numPr>
          <w:ilvl w:val="1"/>
          <w:numId w:val="115"/>
        </w:numPr>
        <w:tabs>
          <w:tab w:val="left" w:pos="1695"/>
        </w:tabs>
        <w:jc w:val="both"/>
        <w:rPr>
          <w:rFonts w:ascii="Arial Narrow,Bold" w:hAnsi="Arial Narrow,Bold" w:cs="Arial Narrow,Bold"/>
          <w:sz w:val="24"/>
          <w:szCs w:val="24"/>
        </w:rPr>
      </w:pPr>
      <w:r w:rsidRPr="007C7B67">
        <w:rPr>
          <w:rFonts w:ascii="Arial Narrow,Bold" w:hAnsi="Arial Narrow,Bold" w:cs="Arial Narrow,Bold"/>
          <w:sz w:val="24"/>
          <w:szCs w:val="24"/>
        </w:rPr>
        <w:t>Sometimes the only scheduler in a system</w:t>
      </w:r>
    </w:p>
    <w:p w:rsidR="00857254" w:rsidRDefault="00857254" w:rsidP="00857254">
      <w:pPr>
        <w:tabs>
          <w:tab w:val="left" w:pos="1695"/>
        </w:tabs>
        <w:jc w:val="both"/>
        <w:rPr>
          <w:rFonts w:ascii="Arial Narrow,Bold" w:hAnsi="Arial Narrow,Bold" w:cs="Arial Narrow,Bold"/>
          <w:sz w:val="24"/>
          <w:szCs w:val="24"/>
        </w:rPr>
      </w:pPr>
      <w:r w:rsidRPr="007C7B67">
        <w:rPr>
          <w:rFonts w:ascii="Arial Narrow,Bold" w:hAnsi="Arial Narrow,Bold" w:cs="Arial Narrow,Bold"/>
          <w:noProof/>
          <w:sz w:val="24"/>
          <w:szCs w:val="24"/>
        </w:rPr>
        <w:lastRenderedPageBreak/>
        <w:drawing>
          <wp:inline distT="0" distB="0" distL="0" distR="0">
            <wp:extent cx="5880100" cy="2209800"/>
            <wp:effectExtent l="19050" t="0" r="6350" b="0"/>
            <wp:docPr id="77" name="Picture 8" descr="Image result for long term and short term scheduler in os"/>
            <wp:cNvGraphicFramePr/>
            <a:graphic xmlns:a="http://schemas.openxmlformats.org/drawingml/2006/main">
              <a:graphicData uri="http://schemas.openxmlformats.org/drawingml/2006/picture">
                <pic:pic xmlns:pic="http://schemas.openxmlformats.org/drawingml/2006/picture">
                  <pic:nvPicPr>
                    <pic:cNvPr id="29700" name="Picture 5" descr="Image result for long term and short term scheduler in os"/>
                    <pic:cNvPicPr>
                      <a:picLocks noChangeAspect="1" noChangeArrowheads="1"/>
                    </pic:cNvPicPr>
                  </pic:nvPicPr>
                  <pic:blipFill>
                    <a:blip r:embed="rId13"/>
                    <a:srcRect/>
                    <a:stretch>
                      <a:fillRect/>
                    </a:stretch>
                  </pic:blipFill>
                  <pic:spPr bwMode="auto">
                    <a:xfrm>
                      <a:off x="0" y="0"/>
                      <a:ext cx="5880100" cy="2209800"/>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sz w:val="24"/>
          <w:szCs w:val="24"/>
        </w:rPr>
      </w:pPr>
    </w:p>
    <w:p w:rsidR="00857254" w:rsidRPr="00FD12F7" w:rsidRDefault="00857254" w:rsidP="00857254">
      <w:pPr>
        <w:numPr>
          <w:ilvl w:val="0"/>
          <w:numId w:val="116"/>
        </w:numPr>
        <w:tabs>
          <w:tab w:val="left" w:pos="1695"/>
        </w:tabs>
        <w:jc w:val="both"/>
        <w:rPr>
          <w:rFonts w:ascii="Arial Narrow,Bold" w:hAnsi="Arial Narrow,Bold" w:cs="Arial Narrow,Bold"/>
          <w:sz w:val="24"/>
          <w:szCs w:val="24"/>
        </w:rPr>
      </w:pPr>
      <w:r w:rsidRPr="00FD12F7">
        <w:rPr>
          <w:rFonts w:ascii="Arial Narrow,Bold" w:hAnsi="Arial Narrow,Bold" w:cs="Arial Narrow,Bold"/>
          <w:sz w:val="24"/>
          <w:szCs w:val="24"/>
        </w:rPr>
        <w:t xml:space="preserve">Short-term scheduler is invoked very frequently (milliseconds) </w:t>
      </w:r>
      <w:r w:rsidRPr="00FD12F7">
        <w:rPr>
          <w:rFonts w:ascii="Arial Narrow,Bold" w:hAnsi="Arial Narrow,Bold" w:cs="Arial Narrow,Bold"/>
          <w:sz w:val="24"/>
          <w:szCs w:val="24"/>
        </w:rPr>
        <w:sym w:font="Symbol" w:char="00DE"/>
      </w:r>
      <w:r w:rsidRPr="00FD12F7">
        <w:rPr>
          <w:rFonts w:ascii="Arial Narrow,Bold" w:hAnsi="Arial Narrow,Bold" w:cs="Arial Narrow,Bold"/>
          <w:sz w:val="24"/>
          <w:szCs w:val="24"/>
        </w:rPr>
        <w:t xml:space="preserve"> (must be fast)</w:t>
      </w:r>
    </w:p>
    <w:p w:rsidR="00857254" w:rsidRPr="00FD12F7" w:rsidRDefault="00857254" w:rsidP="00857254">
      <w:pPr>
        <w:numPr>
          <w:ilvl w:val="0"/>
          <w:numId w:val="116"/>
        </w:numPr>
        <w:tabs>
          <w:tab w:val="left" w:pos="1695"/>
        </w:tabs>
        <w:jc w:val="both"/>
        <w:rPr>
          <w:rFonts w:ascii="Arial Narrow,Bold" w:hAnsi="Arial Narrow,Bold" w:cs="Arial Narrow,Bold"/>
          <w:sz w:val="24"/>
          <w:szCs w:val="24"/>
        </w:rPr>
      </w:pPr>
      <w:r w:rsidRPr="00FD12F7">
        <w:rPr>
          <w:rFonts w:ascii="Arial Narrow,Bold" w:hAnsi="Arial Narrow,Bold" w:cs="Arial Narrow,Bold"/>
          <w:sz w:val="24"/>
          <w:szCs w:val="24"/>
        </w:rPr>
        <w:t xml:space="preserve">Long-term scheduler is invoked very infrequently (seconds, minutes) </w:t>
      </w:r>
      <w:r w:rsidRPr="00FD12F7">
        <w:rPr>
          <w:rFonts w:ascii="Arial Narrow,Bold" w:hAnsi="Arial Narrow,Bold" w:cs="Arial Narrow,Bold"/>
          <w:sz w:val="24"/>
          <w:szCs w:val="24"/>
        </w:rPr>
        <w:sym w:font="Symbol" w:char="00DE"/>
      </w:r>
      <w:r w:rsidRPr="00FD12F7">
        <w:rPr>
          <w:rFonts w:ascii="Arial Narrow,Bold" w:hAnsi="Arial Narrow,Bold" w:cs="Arial Narrow,Bold"/>
          <w:sz w:val="24"/>
          <w:szCs w:val="24"/>
        </w:rPr>
        <w:t xml:space="preserve"> (may be slow)</w:t>
      </w:r>
    </w:p>
    <w:p w:rsidR="00857254" w:rsidRPr="00FD12F7" w:rsidRDefault="00857254" w:rsidP="00857254">
      <w:pPr>
        <w:numPr>
          <w:ilvl w:val="0"/>
          <w:numId w:val="116"/>
        </w:numPr>
        <w:tabs>
          <w:tab w:val="left" w:pos="1695"/>
        </w:tabs>
        <w:jc w:val="both"/>
        <w:rPr>
          <w:rFonts w:ascii="Arial Narrow,Bold" w:hAnsi="Arial Narrow,Bold" w:cs="Arial Narrow,Bold"/>
          <w:sz w:val="24"/>
          <w:szCs w:val="24"/>
        </w:rPr>
      </w:pPr>
      <w:r w:rsidRPr="00FD12F7">
        <w:rPr>
          <w:rFonts w:ascii="Arial Narrow,Bold" w:hAnsi="Arial Narrow,Bold" w:cs="Arial Narrow,Bold"/>
          <w:sz w:val="24"/>
          <w:szCs w:val="24"/>
        </w:rPr>
        <w:t xml:space="preserve">The long-term scheduler controls the </w:t>
      </w:r>
      <w:r w:rsidRPr="00FD12F7">
        <w:rPr>
          <w:rFonts w:ascii="Arial Narrow,Bold" w:hAnsi="Arial Narrow,Bold" w:cs="Arial Narrow,Bold"/>
          <w:i/>
          <w:iCs/>
          <w:sz w:val="24"/>
          <w:szCs w:val="24"/>
        </w:rPr>
        <w:t>degree of multiprogramming</w:t>
      </w:r>
    </w:p>
    <w:p w:rsidR="00857254" w:rsidRPr="00FD12F7" w:rsidRDefault="00857254" w:rsidP="00857254">
      <w:pPr>
        <w:numPr>
          <w:ilvl w:val="0"/>
          <w:numId w:val="116"/>
        </w:numPr>
        <w:tabs>
          <w:tab w:val="left" w:pos="1695"/>
        </w:tabs>
        <w:jc w:val="both"/>
        <w:rPr>
          <w:rFonts w:ascii="Arial Narrow,Bold" w:hAnsi="Arial Narrow,Bold" w:cs="Arial Narrow,Bold"/>
          <w:sz w:val="24"/>
          <w:szCs w:val="24"/>
        </w:rPr>
      </w:pPr>
      <w:r w:rsidRPr="00FD12F7">
        <w:rPr>
          <w:rFonts w:ascii="Arial Narrow,Bold" w:hAnsi="Arial Narrow,Bold" w:cs="Arial Narrow,Bold"/>
          <w:sz w:val="24"/>
          <w:szCs w:val="24"/>
        </w:rPr>
        <w:t>Processes can be described as either:</w:t>
      </w:r>
    </w:p>
    <w:p w:rsidR="00857254" w:rsidRPr="00FD12F7" w:rsidRDefault="00857254" w:rsidP="00857254">
      <w:pPr>
        <w:numPr>
          <w:ilvl w:val="1"/>
          <w:numId w:val="117"/>
        </w:numPr>
        <w:tabs>
          <w:tab w:val="left" w:pos="1695"/>
        </w:tabs>
        <w:jc w:val="both"/>
        <w:rPr>
          <w:rFonts w:ascii="Arial Narrow,Bold" w:hAnsi="Arial Narrow,Bold" w:cs="Arial Narrow,Bold"/>
          <w:sz w:val="24"/>
          <w:szCs w:val="24"/>
        </w:rPr>
      </w:pPr>
      <w:r w:rsidRPr="00FD12F7">
        <w:rPr>
          <w:rFonts w:ascii="Arial Narrow,Bold" w:hAnsi="Arial Narrow,Bold" w:cs="Arial Narrow,Bold"/>
          <w:b/>
          <w:bCs/>
          <w:sz w:val="24"/>
          <w:szCs w:val="24"/>
        </w:rPr>
        <w:t>I/O-bound process</w:t>
      </w:r>
      <w:r w:rsidRPr="00FD12F7">
        <w:rPr>
          <w:rFonts w:ascii="Arial Narrow,Bold" w:hAnsi="Arial Narrow,Bold" w:cs="Arial Narrow,Bold"/>
          <w:sz w:val="24"/>
          <w:szCs w:val="24"/>
        </w:rPr>
        <w:t xml:space="preserve"> – spends more time doing I/O than computations, many short CPU bursts</w:t>
      </w:r>
    </w:p>
    <w:p w:rsidR="00857254" w:rsidRPr="00FD12F7" w:rsidRDefault="00857254" w:rsidP="00857254">
      <w:pPr>
        <w:numPr>
          <w:ilvl w:val="1"/>
          <w:numId w:val="117"/>
        </w:numPr>
        <w:tabs>
          <w:tab w:val="left" w:pos="1695"/>
        </w:tabs>
        <w:jc w:val="both"/>
        <w:rPr>
          <w:rFonts w:ascii="Arial Narrow,Bold" w:hAnsi="Arial Narrow,Bold" w:cs="Arial Narrow,Bold"/>
          <w:sz w:val="24"/>
          <w:szCs w:val="24"/>
        </w:rPr>
      </w:pPr>
      <w:r w:rsidRPr="00FD12F7">
        <w:rPr>
          <w:rFonts w:ascii="Arial Narrow,Bold" w:hAnsi="Arial Narrow,Bold" w:cs="Arial Narrow,Bold"/>
          <w:b/>
          <w:bCs/>
          <w:sz w:val="24"/>
          <w:szCs w:val="24"/>
        </w:rPr>
        <w:t>CPU-bound process</w:t>
      </w:r>
      <w:r w:rsidRPr="00FD12F7">
        <w:rPr>
          <w:rFonts w:ascii="Arial Narrow,Bold" w:hAnsi="Arial Narrow,Bold" w:cs="Arial Narrow,Bold"/>
          <w:sz w:val="24"/>
          <w:szCs w:val="24"/>
        </w:rPr>
        <w:t xml:space="preserve"> – spends more time doing computations; few very long CPU bursts</w:t>
      </w:r>
    </w:p>
    <w:p w:rsidR="00857254" w:rsidRDefault="00857254" w:rsidP="00857254">
      <w:pPr>
        <w:tabs>
          <w:tab w:val="left" w:pos="1695"/>
        </w:tabs>
        <w:jc w:val="both"/>
        <w:rPr>
          <w:rFonts w:ascii="Arial Narrow,Bold" w:hAnsi="Arial Narrow,Bold" w:cs="Arial Narrow,Bold"/>
          <w:b/>
          <w:sz w:val="24"/>
          <w:szCs w:val="24"/>
        </w:rPr>
      </w:pPr>
      <w:r w:rsidRPr="00FD12F7">
        <w:rPr>
          <w:rFonts w:ascii="Arial Narrow,Bold" w:hAnsi="Arial Narrow,Bold" w:cs="Arial Narrow,Bold"/>
          <w:b/>
          <w:sz w:val="24"/>
          <w:szCs w:val="24"/>
        </w:rPr>
        <w:t>Addition of Medium Term Scheduling</w:t>
      </w:r>
    </w:p>
    <w:p w:rsidR="00857254" w:rsidRDefault="00857254" w:rsidP="00857254">
      <w:pPr>
        <w:tabs>
          <w:tab w:val="left" w:pos="1695"/>
        </w:tabs>
        <w:jc w:val="both"/>
        <w:rPr>
          <w:rFonts w:ascii="Arial Narrow,Bold" w:hAnsi="Arial Narrow,Bold" w:cs="Arial Narrow,Bold"/>
          <w:b/>
          <w:sz w:val="24"/>
          <w:szCs w:val="24"/>
        </w:rPr>
      </w:pPr>
      <w:r w:rsidRPr="00FD12F7">
        <w:rPr>
          <w:rFonts w:ascii="Arial Narrow,Bold" w:hAnsi="Arial Narrow,Bold" w:cs="Arial Narrow,Bold"/>
          <w:b/>
          <w:noProof/>
          <w:sz w:val="24"/>
          <w:szCs w:val="24"/>
        </w:rPr>
        <w:drawing>
          <wp:inline distT="0" distB="0" distL="0" distR="0">
            <wp:extent cx="5878287" cy="2371725"/>
            <wp:effectExtent l="19050" t="0" r="8163" b="0"/>
            <wp:docPr id="78" name="Picture 9" descr="Image result for long term and short term scheduler in os"/>
            <wp:cNvGraphicFramePr/>
            <a:graphic xmlns:a="http://schemas.openxmlformats.org/drawingml/2006/main">
              <a:graphicData uri="http://schemas.openxmlformats.org/drawingml/2006/picture">
                <pic:pic xmlns:pic="http://schemas.openxmlformats.org/drawingml/2006/picture">
                  <pic:nvPicPr>
                    <pic:cNvPr id="31747" name="Picture 5" descr="Image result for long term and short term scheduler in os"/>
                    <pic:cNvPicPr>
                      <a:picLocks noChangeAspect="1" noChangeArrowheads="1"/>
                    </pic:cNvPicPr>
                  </pic:nvPicPr>
                  <pic:blipFill>
                    <a:blip r:embed="rId14"/>
                    <a:srcRect/>
                    <a:stretch>
                      <a:fillRect/>
                    </a:stretch>
                  </pic:blipFill>
                  <pic:spPr bwMode="auto">
                    <a:xfrm>
                      <a:off x="0" y="0"/>
                      <a:ext cx="5880100" cy="2372457"/>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r w:rsidRPr="0020137C">
        <w:rPr>
          <w:rFonts w:ascii="Arial Narrow,Bold" w:hAnsi="Arial Narrow,Bold" w:cs="Arial Narrow,Bold"/>
          <w:b/>
          <w:sz w:val="24"/>
          <w:szCs w:val="24"/>
        </w:rPr>
        <w:lastRenderedPageBreak/>
        <w:t>Context Switch</w:t>
      </w:r>
    </w:p>
    <w:p w:rsidR="00857254" w:rsidRPr="0020137C" w:rsidRDefault="00857254" w:rsidP="00857254">
      <w:pPr>
        <w:numPr>
          <w:ilvl w:val="0"/>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sz w:val="24"/>
          <w:szCs w:val="24"/>
        </w:rPr>
        <w:t xml:space="preserve">When CPU switches to another process, the system must save the state of the old process and load the saved state for the new process via a </w:t>
      </w:r>
      <w:r w:rsidRPr="0020137C">
        <w:rPr>
          <w:rFonts w:ascii="Arial Narrow,Bold" w:hAnsi="Arial Narrow,Bold" w:cs="Arial Narrow,Bold"/>
          <w:bCs/>
          <w:sz w:val="24"/>
          <w:szCs w:val="24"/>
        </w:rPr>
        <w:t>context switch</w:t>
      </w:r>
      <w:r w:rsidRPr="0020137C">
        <w:rPr>
          <w:rFonts w:ascii="Arial Narrow,Bold" w:hAnsi="Arial Narrow,Bold" w:cs="Arial Narrow,Bold"/>
          <w:sz w:val="24"/>
          <w:szCs w:val="24"/>
        </w:rPr>
        <w:t>.</w:t>
      </w:r>
    </w:p>
    <w:p w:rsidR="00857254" w:rsidRPr="0020137C" w:rsidRDefault="00857254" w:rsidP="00857254">
      <w:pPr>
        <w:numPr>
          <w:ilvl w:val="0"/>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bCs/>
          <w:sz w:val="24"/>
          <w:szCs w:val="24"/>
        </w:rPr>
        <w:t xml:space="preserve">Context </w:t>
      </w:r>
      <w:r w:rsidRPr="0020137C">
        <w:rPr>
          <w:rFonts w:ascii="Arial Narrow,Bold" w:hAnsi="Arial Narrow,Bold" w:cs="Arial Narrow,Bold"/>
          <w:sz w:val="24"/>
          <w:szCs w:val="24"/>
        </w:rPr>
        <w:t>of a process represented in the PCB</w:t>
      </w:r>
    </w:p>
    <w:p w:rsidR="00857254" w:rsidRPr="0020137C" w:rsidRDefault="00857254" w:rsidP="00857254">
      <w:pPr>
        <w:numPr>
          <w:ilvl w:val="0"/>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sz w:val="24"/>
          <w:szCs w:val="24"/>
        </w:rPr>
        <w:t>Context-switch time is overhead; the system does no useful work while switching</w:t>
      </w:r>
    </w:p>
    <w:p w:rsidR="00857254" w:rsidRPr="0020137C" w:rsidRDefault="00857254" w:rsidP="00857254">
      <w:pPr>
        <w:numPr>
          <w:ilvl w:val="1"/>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sz w:val="24"/>
          <w:szCs w:val="24"/>
        </w:rPr>
        <w:t>The more complex the OS and the PCB -&gt; longer the context switch</w:t>
      </w:r>
    </w:p>
    <w:p w:rsidR="00857254" w:rsidRPr="0020137C" w:rsidRDefault="00857254" w:rsidP="00857254">
      <w:pPr>
        <w:numPr>
          <w:ilvl w:val="0"/>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sz w:val="24"/>
          <w:szCs w:val="24"/>
        </w:rPr>
        <w:t>Time dependent on hardware support</w:t>
      </w:r>
    </w:p>
    <w:p w:rsidR="00857254" w:rsidRDefault="00857254" w:rsidP="00857254">
      <w:pPr>
        <w:numPr>
          <w:ilvl w:val="1"/>
          <w:numId w:val="118"/>
        </w:numPr>
        <w:tabs>
          <w:tab w:val="left" w:pos="1695"/>
        </w:tabs>
        <w:jc w:val="both"/>
        <w:rPr>
          <w:rFonts w:ascii="Arial Narrow,Bold" w:hAnsi="Arial Narrow,Bold" w:cs="Arial Narrow,Bold"/>
          <w:sz w:val="24"/>
          <w:szCs w:val="24"/>
        </w:rPr>
      </w:pPr>
      <w:r w:rsidRPr="0020137C">
        <w:rPr>
          <w:rFonts w:ascii="Arial Narrow,Bold" w:hAnsi="Arial Narrow,Bold" w:cs="Arial Narrow,Bold"/>
          <w:sz w:val="24"/>
          <w:szCs w:val="24"/>
        </w:rPr>
        <w:t xml:space="preserve">Some hardware provides multiple sets of registers per CPU -&gt; multiple </w:t>
      </w:r>
      <w:r w:rsidRPr="00006762">
        <w:rPr>
          <w:rFonts w:ascii="Arial Narrow,Bold" w:hAnsi="Arial Narrow,Bold" w:cs="Arial Narrow,Bold"/>
          <w:sz w:val="24"/>
          <w:szCs w:val="24"/>
        </w:rPr>
        <w:t>contexts loaded at once</w:t>
      </w:r>
    </w:p>
    <w:p w:rsidR="00857254" w:rsidRPr="003C13B9" w:rsidRDefault="00857254" w:rsidP="00857254">
      <w:pPr>
        <w:tabs>
          <w:tab w:val="left" w:pos="1695"/>
        </w:tabs>
        <w:jc w:val="both"/>
        <w:rPr>
          <w:rFonts w:ascii="Arial Narrow,Bold" w:hAnsi="Arial Narrow,Bold" w:cs="Arial Narrow,Bold"/>
          <w:b/>
          <w:sz w:val="28"/>
          <w:szCs w:val="28"/>
        </w:rPr>
      </w:pPr>
      <w:r>
        <w:rPr>
          <w:rFonts w:ascii="Arial Narrow,Bold" w:hAnsi="Arial Narrow,Bold" w:cs="Arial Narrow,Bold"/>
          <w:b/>
          <w:sz w:val="28"/>
          <w:szCs w:val="28"/>
        </w:rPr>
        <w:t xml:space="preserve">1.17 </w:t>
      </w:r>
      <w:r w:rsidRPr="003C13B9">
        <w:rPr>
          <w:rFonts w:ascii="Arial Narrow,Bold" w:hAnsi="Arial Narrow,Bold" w:cs="Arial Narrow,Bold"/>
          <w:b/>
          <w:sz w:val="28"/>
          <w:szCs w:val="28"/>
        </w:rPr>
        <w:t xml:space="preserve">Operations on </w:t>
      </w:r>
      <w:proofErr w:type="gramStart"/>
      <w:r w:rsidRPr="003C13B9">
        <w:rPr>
          <w:rFonts w:ascii="Arial Narrow,Bold" w:hAnsi="Arial Narrow,Bold" w:cs="Arial Narrow,Bold"/>
          <w:b/>
          <w:sz w:val="28"/>
          <w:szCs w:val="28"/>
        </w:rPr>
        <w:t>Processes :</w:t>
      </w:r>
      <w:proofErr w:type="gramEnd"/>
    </w:p>
    <w:p w:rsidR="00857254" w:rsidRPr="00006762"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Process Creation</w:t>
      </w:r>
    </w:p>
    <w:p w:rsidR="00857254" w:rsidRPr="00006762" w:rsidRDefault="00857254" w:rsidP="00857254">
      <w:pPr>
        <w:numPr>
          <w:ilvl w:val="0"/>
          <w:numId w:val="119"/>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Process Creation</w:t>
      </w:r>
      <w:r>
        <w:rPr>
          <w:rFonts w:ascii="Arial Narrow,Bold" w:hAnsi="Arial Narrow,Bold" w:cs="Arial Narrow,Bold"/>
          <w:sz w:val="24"/>
          <w:szCs w:val="24"/>
        </w:rPr>
        <w:t xml:space="preserve"> : </w:t>
      </w:r>
      <w:r w:rsidRPr="00006762">
        <w:rPr>
          <w:rFonts w:ascii="Arial Narrow,Bold" w:hAnsi="Arial Narrow,Bold" w:cs="Arial Narrow,Bold"/>
          <w:bCs/>
          <w:sz w:val="24"/>
          <w:szCs w:val="24"/>
        </w:rPr>
        <w:t xml:space="preserve">Parent </w:t>
      </w:r>
      <w:r w:rsidRPr="00006762">
        <w:rPr>
          <w:rFonts w:ascii="Arial Narrow,Bold" w:hAnsi="Arial Narrow,Bold" w:cs="Arial Narrow,Bold"/>
          <w:sz w:val="24"/>
          <w:szCs w:val="24"/>
        </w:rPr>
        <w:t xml:space="preserve">process create </w:t>
      </w:r>
      <w:r w:rsidRPr="00006762">
        <w:rPr>
          <w:rFonts w:ascii="Arial Narrow,Bold" w:hAnsi="Arial Narrow,Bold" w:cs="Arial Narrow,Bold"/>
          <w:bCs/>
          <w:sz w:val="24"/>
          <w:szCs w:val="24"/>
        </w:rPr>
        <w:t xml:space="preserve">children </w:t>
      </w:r>
      <w:r w:rsidRPr="00006762">
        <w:rPr>
          <w:rFonts w:ascii="Arial Narrow,Bold" w:hAnsi="Arial Narrow,Bold" w:cs="Arial Narrow,Bold"/>
          <w:sz w:val="24"/>
          <w:szCs w:val="24"/>
        </w:rPr>
        <w:t>processes, which, in turn create other processes, forming a tree of processes</w:t>
      </w:r>
    </w:p>
    <w:p w:rsidR="00857254" w:rsidRPr="00006762" w:rsidRDefault="00857254" w:rsidP="00857254">
      <w:pPr>
        <w:numPr>
          <w:ilvl w:val="0"/>
          <w:numId w:val="119"/>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Generally, process identified and managed via </w:t>
      </w:r>
      <w:r w:rsidRPr="00006762">
        <w:rPr>
          <w:rFonts w:ascii="Arial Narrow,Bold" w:hAnsi="Arial Narrow,Bold" w:cs="Arial Narrow,Bold"/>
          <w:bCs/>
          <w:sz w:val="24"/>
          <w:szCs w:val="24"/>
        </w:rPr>
        <w:t xml:space="preserve">a process identifier </w:t>
      </w:r>
      <w:r w:rsidRPr="00006762">
        <w:rPr>
          <w:rFonts w:ascii="Arial Narrow,Bold" w:hAnsi="Arial Narrow,Bold" w:cs="Arial Narrow,Bold"/>
          <w:sz w:val="24"/>
          <w:szCs w:val="24"/>
        </w:rPr>
        <w:t>(</w:t>
      </w:r>
      <w:proofErr w:type="spellStart"/>
      <w:r w:rsidRPr="00006762">
        <w:rPr>
          <w:rFonts w:ascii="Arial Narrow,Bold" w:hAnsi="Arial Narrow,Bold" w:cs="Arial Narrow,Bold"/>
          <w:bCs/>
          <w:sz w:val="24"/>
          <w:szCs w:val="24"/>
        </w:rPr>
        <w:t>pid</w:t>
      </w:r>
      <w:proofErr w:type="spellEnd"/>
      <w:r w:rsidRPr="00006762">
        <w:rPr>
          <w:rFonts w:ascii="Arial Narrow,Bold" w:hAnsi="Arial Narrow,Bold" w:cs="Arial Narrow,Bold"/>
          <w:sz w:val="24"/>
          <w:szCs w:val="24"/>
        </w:rPr>
        <w:t>)</w:t>
      </w:r>
    </w:p>
    <w:p w:rsidR="00857254" w:rsidRPr="00006762" w:rsidRDefault="00857254" w:rsidP="00857254">
      <w:pPr>
        <w:numPr>
          <w:ilvl w:val="0"/>
          <w:numId w:val="119"/>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Resource sharing</w:t>
      </w:r>
    </w:p>
    <w:p w:rsidR="00857254" w:rsidRPr="00006762" w:rsidRDefault="00857254" w:rsidP="00857254">
      <w:pPr>
        <w:numPr>
          <w:ilvl w:val="1"/>
          <w:numId w:val="120"/>
        </w:numPr>
        <w:tabs>
          <w:tab w:val="left" w:pos="1695"/>
        </w:tabs>
        <w:jc w:val="both"/>
        <w:rPr>
          <w:rFonts w:ascii="Arial Narrow,Bold" w:hAnsi="Arial Narrow,Bold" w:cs="Arial Narrow,Bold"/>
          <w:sz w:val="24"/>
          <w:szCs w:val="24"/>
        </w:rPr>
      </w:pPr>
      <w:r>
        <w:rPr>
          <w:rFonts w:ascii="Arial Narrow,Bold" w:hAnsi="Arial Narrow,Bold" w:cs="Arial Narrow,Bold"/>
          <w:b/>
          <w:sz w:val="24"/>
          <w:szCs w:val="24"/>
        </w:rPr>
        <w:tab/>
      </w:r>
      <w:r w:rsidRPr="00006762">
        <w:rPr>
          <w:rFonts w:ascii="Arial Narrow,Bold" w:hAnsi="Arial Narrow,Bold" w:cs="Arial Narrow,Bold"/>
          <w:sz w:val="24"/>
          <w:szCs w:val="24"/>
        </w:rPr>
        <w:t>Parent and children share all resources</w:t>
      </w:r>
    </w:p>
    <w:p w:rsidR="00857254" w:rsidRPr="00006762" w:rsidRDefault="00857254" w:rsidP="00857254">
      <w:pPr>
        <w:numPr>
          <w:ilvl w:val="1"/>
          <w:numId w:val="120"/>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Children share subset of parent’s resources</w:t>
      </w:r>
    </w:p>
    <w:p w:rsidR="00857254" w:rsidRPr="00006762" w:rsidRDefault="00857254" w:rsidP="00857254">
      <w:pPr>
        <w:numPr>
          <w:ilvl w:val="1"/>
          <w:numId w:val="120"/>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Parent and child share no resources</w:t>
      </w:r>
    </w:p>
    <w:p w:rsidR="00857254" w:rsidRPr="00006762" w:rsidRDefault="00857254" w:rsidP="00857254">
      <w:pPr>
        <w:tabs>
          <w:tab w:val="left" w:pos="1695"/>
        </w:tabs>
        <w:ind w:left="720"/>
        <w:jc w:val="both"/>
        <w:rPr>
          <w:rFonts w:ascii="Arial Narrow,Bold" w:hAnsi="Arial Narrow,Bold" w:cs="Arial Narrow,Bold"/>
          <w:b/>
          <w:sz w:val="24"/>
          <w:szCs w:val="24"/>
        </w:rPr>
      </w:pPr>
      <w:r w:rsidRPr="00006762">
        <w:rPr>
          <w:rFonts w:ascii="Arial Narrow,Bold" w:hAnsi="Arial Narrow,Bold" w:cs="Arial Narrow,Bold"/>
          <w:b/>
          <w:sz w:val="24"/>
          <w:szCs w:val="24"/>
        </w:rPr>
        <w:t>Execution</w:t>
      </w:r>
    </w:p>
    <w:p w:rsidR="00857254" w:rsidRPr="00006762" w:rsidRDefault="00857254" w:rsidP="00857254">
      <w:pPr>
        <w:numPr>
          <w:ilvl w:val="1"/>
          <w:numId w:val="120"/>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Parent and children execute concurrently</w:t>
      </w:r>
    </w:p>
    <w:p w:rsidR="00857254" w:rsidRPr="00006762" w:rsidRDefault="00857254" w:rsidP="00857254">
      <w:pPr>
        <w:numPr>
          <w:ilvl w:val="1"/>
          <w:numId w:val="120"/>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Parent waits until children terminate</w:t>
      </w:r>
    </w:p>
    <w:p w:rsidR="00857254" w:rsidRPr="00006762" w:rsidRDefault="00857254" w:rsidP="00857254">
      <w:pPr>
        <w:numPr>
          <w:ilvl w:val="0"/>
          <w:numId w:val="121"/>
        </w:num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Address space</w:t>
      </w:r>
    </w:p>
    <w:p w:rsidR="00857254" w:rsidRPr="00006762" w:rsidRDefault="00857254" w:rsidP="00857254">
      <w:pPr>
        <w:numPr>
          <w:ilvl w:val="1"/>
          <w:numId w:val="121"/>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Child duplicate of parent</w:t>
      </w:r>
    </w:p>
    <w:p w:rsidR="00857254" w:rsidRPr="00006762" w:rsidRDefault="00857254" w:rsidP="00857254">
      <w:pPr>
        <w:numPr>
          <w:ilvl w:val="1"/>
          <w:numId w:val="121"/>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Child has a program loaded into it</w:t>
      </w:r>
    </w:p>
    <w:p w:rsidR="00857254" w:rsidRPr="00006762" w:rsidRDefault="00857254" w:rsidP="00857254">
      <w:pPr>
        <w:numPr>
          <w:ilvl w:val="0"/>
          <w:numId w:val="121"/>
        </w:num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UNIX examples</w:t>
      </w:r>
    </w:p>
    <w:p w:rsidR="00857254" w:rsidRPr="00006762" w:rsidRDefault="00857254" w:rsidP="00857254">
      <w:pPr>
        <w:numPr>
          <w:ilvl w:val="1"/>
          <w:numId w:val="122"/>
        </w:numPr>
        <w:tabs>
          <w:tab w:val="left" w:pos="1695"/>
        </w:tabs>
        <w:jc w:val="both"/>
        <w:rPr>
          <w:rFonts w:ascii="Arial Narrow,Bold" w:hAnsi="Arial Narrow,Bold" w:cs="Arial Narrow,Bold"/>
          <w:sz w:val="24"/>
          <w:szCs w:val="24"/>
        </w:rPr>
      </w:pPr>
      <w:r>
        <w:rPr>
          <w:rFonts w:ascii="Arial Narrow,Bold" w:hAnsi="Arial Narrow,Bold" w:cs="Arial Narrow,Bold"/>
          <w:b/>
          <w:sz w:val="24"/>
          <w:szCs w:val="24"/>
        </w:rPr>
        <w:tab/>
      </w:r>
      <w:r w:rsidRPr="00006762">
        <w:rPr>
          <w:rFonts w:ascii="Arial Narrow,Bold" w:hAnsi="Arial Narrow,Bold" w:cs="Arial Narrow,Bold"/>
          <w:bCs/>
          <w:sz w:val="24"/>
          <w:szCs w:val="24"/>
        </w:rPr>
        <w:t>fork</w:t>
      </w:r>
      <w:r w:rsidRPr="00006762">
        <w:rPr>
          <w:rFonts w:ascii="Arial Narrow,Bold" w:hAnsi="Arial Narrow,Bold" w:cs="Arial Narrow,Bold"/>
          <w:sz w:val="24"/>
          <w:szCs w:val="24"/>
        </w:rPr>
        <w:t xml:space="preserve"> system call creates new process</w:t>
      </w:r>
    </w:p>
    <w:p w:rsidR="00857254" w:rsidRDefault="00857254" w:rsidP="00857254">
      <w:pPr>
        <w:numPr>
          <w:ilvl w:val="1"/>
          <w:numId w:val="122"/>
        </w:numPr>
        <w:tabs>
          <w:tab w:val="left" w:pos="1695"/>
        </w:tabs>
        <w:jc w:val="both"/>
        <w:rPr>
          <w:rFonts w:ascii="Arial Narrow,Bold" w:hAnsi="Arial Narrow,Bold" w:cs="Arial Narrow,Bold"/>
          <w:sz w:val="24"/>
          <w:szCs w:val="24"/>
        </w:rPr>
      </w:pPr>
      <w:r w:rsidRPr="00006762">
        <w:rPr>
          <w:rFonts w:ascii="Arial Narrow,Bold" w:hAnsi="Arial Narrow,Bold" w:cs="Arial Narrow,Bold"/>
          <w:bCs/>
          <w:sz w:val="24"/>
          <w:szCs w:val="24"/>
        </w:rPr>
        <w:t>exec</w:t>
      </w:r>
      <w:r w:rsidRPr="00006762">
        <w:rPr>
          <w:rFonts w:ascii="Arial Narrow,Bold" w:hAnsi="Arial Narrow,Bold" w:cs="Arial Narrow,Bold"/>
          <w:sz w:val="24"/>
          <w:szCs w:val="24"/>
        </w:rPr>
        <w:t xml:space="preserve"> system call used after a </w:t>
      </w:r>
      <w:r w:rsidRPr="00006762">
        <w:rPr>
          <w:rFonts w:ascii="Arial Narrow,Bold" w:hAnsi="Arial Narrow,Bold" w:cs="Arial Narrow,Bold"/>
          <w:bCs/>
          <w:sz w:val="24"/>
          <w:szCs w:val="24"/>
        </w:rPr>
        <w:t>fork</w:t>
      </w:r>
      <w:r w:rsidRPr="00006762">
        <w:rPr>
          <w:rFonts w:ascii="Arial Narrow,Bold" w:hAnsi="Arial Narrow,Bold" w:cs="Arial Narrow,Bold"/>
          <w:sz w:val="24"/>
          <w:szCs w:val="24"/>
        </w:rPr>
        <w:t xml:space="preserve"> to replace the process’ memory space with a new program</w:t>
      </w:r>
    </w:p>
    <w:p w:rsidR="00857254" w:rsidRPr="00006762"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lastRenderedPageBreak/>
        <w:t>Process Creation</w:t>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noProof/>
          <w:sz w:val="24"/>
          <w:szCs w:val="24"/>
        </w:rPr>
        <w:drawing>
          <wp:inline distT="0" distB="0" distL="0" distR="0">
            <wp:extent cx="5880100" cy="2839535"/>
            <wp:effectExtent l="19050" t="0" r="6350" b="0"/>
            <wp:docPr id="79" name="Picture 10" descr="3"/>
            <wp:cNvGraphicFramePr/>
            <a:graphic xmlns:a="http://schemas.openxmlformats.org/drawingml/2006/main">
              <a:graphicData uri="http://schemas.openxmlformats.org/drawingml/2006/picture">
                <pic:pic xmlns:pic="http://schemas.openxmlformats.org/drawingml/2006/picture">
                  <pic:nvPicPr>
                    <pic:cNvPr id="35843" name="Picture 4" descr="3"/>
                    <pic:cNvPicPr>
                      <a:picLocks noChangeAspect="1" noChangeArrowheads="1"/>
                    </pic:cNvPicPr>
                  </pic:nvPicPr>
                  <pic:blipFill>
                    <a:blip r:embed="rId15"/>
                    <a:srcRect/>
                    <a:stretch>
                      <a:fillRect/>
                    </a:stretch>
                  </pic:blipFill>
                  <pic:spPr bwMode="auto">
                    <a:xfrm>
                      <a:off x="0" y="0"/>
                      <a:ext cx="5880100" cy="2839535"/>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C Program Forking Separate Process</w:t>
      </w:r>
    </w:p>
    <w:p w:rsidR="00857254" w:rsidRPr="00006762" w:rsidRDefault="00857254" w:rsidP="00857254">
      <w:pPr>
        <w:tabs>
          <w:tab w:val="left" w:pos="1695"/>
        </w:tabs>
        <w:jc w:val="both"/>
        <w:rPr>
          <w:rFonts w:ascii="Arial Narrow,Bold" w:hAnsi="Arial Narrow,Bold" w:cs="Arial Narrow,Bold"/>
        </w:rPr>
      </w:pPr>
      <w:r w:rsidRPr="00006762">
        <w:rPr>
          <w:rFonts w:ascii="Arial Narrow,Bold" w:hAnsi="Arial Narrow,Bold" w:cs="Arial Narrow,Bold"/>
          <w:sz w:val="24"/>
          <w:szCs w:val="24"/>
        </w:rPr>
        <w:tab/>
      </w:r>
      <w:r w:rsidRPr="00006762">
        <w:rPr>
          <w:rFonts w:ascii="Arial Narrow,Bold" w:hAnsi="Arial Narrow,Bold" w:cs="Arial Narrow,Bold"/>
        </w:rPr>
        <w:t>#include &lt;sys/</w:t>
      </w:r>
      <w:proofErr w:type="spellStart"/>
      <w:r w:rsidRPr="00006762">
        <w:rPr>
          <w:rFonts w:ascii="Arial Narrow,Bold" w:hAnsi="Arial Narrow,Bold" w:cs="Arial Narrow,Bold"/>
        </w:rPr>
        <w:t>types.h</w:t>
      </w:r>
      <w:proofErr w:type="spellEnd"/>
      <w:r w:rsidRPr="00006762">
        <w:rPr>
          <w:rFonts w:ascii="Arial Narrow,Bold" w:hAnsi="Arial Narrow,Bold" w:cs="Arial Narrow,Bold"/>
        </w:rPr>
        <w:t>&gt;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#include &lt;</w:t>
      </w:r>
      <w:proofErr w:type="spellStart"/>
      <w:r w:rsidRPr="00006762">
        <w:rPr>
          <w:rFonts w:ascii="Arial Narrow,Bold" w:hAnsi="Arial Narrow,Bold" w:cs="Arial Narrow,Bold"/>
          <w:sz w:val="24"/>
          <w:szCs w:val="24"/>
        </w:rPr>
        <w:t>studio.h</w:t>
      </w:r>
      <w:proofErr w:type="spellEnd"/>
      <w:r w:rsidRPr="00006762">
        <w:rPr>
          <w:rFonts w:ascii="Arial Narrow,Bold" w:hAnsi="Arial Narrow,Bold" w:cs="Arial Narrow,Bold"/>
          <w:sz w:val="24"/>
          <w:szCs w:val="24"/>
        </w:rPr>
        <w:t>&gt;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#include &lt;</w:t>
      </w:r>
      <w:proofErr w:type="spellStart"/>
      <w:r w:rsidRPr="00006762">
        <w:rPr>
          <w:rFonts w:ascii="Arial Narrow,Bold" w:hAnsi="Arial Narrow,Bold" w:cs="Arial Narrow,Bold"/>
          <w:sz w:val="24"/>
          <w:szCs w:val="24"/>
        </w:rPr>
        <w:t>unistd.h</w:t>
      </w:r>
      <w:proofErr w:type="spellEnd"/>
      <w:r w:rsidRPr="00006762">
        <w:rPr>
          <w:rFonts w:ascii="Arial Narrow,Bold" w:hAnsi="Arial Narrow,Bold" w:cs="Arial Narrow,Bold"/>
          <w:sz w:val="24"/>
          <w:szCs w:val="24"/>
        </w:rPr>
        <w:t>&gt;</w:t>
      </w:r>
    </w:p>
    <w:p w:rsidR="00857254" w:rsidRPr="00006762" w:rsidRDefault="00857254" w:rsidP="00857254">
      <w:pPr>
        <w:tabs>
          <w:tab w:val="left" w:pos="1695"/>
        </w:tabs>
        <w:jc w:val="both"/>
        <w:rPr>
          <w:rFonts w:ascii="Arial Narrow,Bold" w:hAnsi="Arial Narrow,Bold" w:cs="Arial Narrow,Bold"/>
          <w:sz w:val="24"/>
          <w:szCs w:val="24"/>
        </w:rPr>
      </w:pPr>
      <w:proofErr w:type="spellStart"/>
      <w:proofErr w:type="gramStart"/>
      <w:r w:rsidRPr="00006762">
        <w:rPr>
          <w:rFonts w:ascii="Arial Narrow,Bold" w:hAnsi="Arial Narrow,Bold" w:cs="Arial Narrow,Bold"/>
          <w:sz w:val="24"/>
          <w:szCs w:val="24"/>
        </w:rPr>
        <w:t>int</w:t>
      </w:r>
      <w:proofErr w:type="spellEnd"/>
      <w:proofErr w:type="gramEnd"/>
      <w:r w:rsidRPr="00006762">
        <w:rPr>
          <w:rFonts w:ascii="Arial Narrow,Bold" w:hAnsi="Arial Narrow,Bold" w:cs="Arial Narrow,Bold"/>
          <w:sz w:val="24"/>
          <w:szCs w:val="24"/>
        </w:rPr>
        <w:t xml:space="preserve"> main()</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w:t>
      </w:r>
    </w:p>
    <w:p w:rsidR="00857254" w:rsidRPr="00006762" w:rsidRDefault="00857254" w:rsidP="00857254">
      <w:pPr>
        <w:tabs>
          <w:tab w:val="left" w:pos="1695"/>
        </w:tabs>
        <w:jc w:val="both"/>
        <w:rPr>
          <w:rFonts w:ascii="Arial Narrow,Bold" w:hAnsi="Arial Narrow,Bold" w:cs="Arial Narrow,Bold"/>
          <w:sz w:val="24"/>
          <w:szCs w:val="24"/>
        </w:rPr>
      </w:pPr>
      <w:proofErr w:type="spellStart"/>
      <w:r w:rsidRPr="00006762">
        <w:rPr>
          <w:rFonts w:ascii="Arial Narrow,Bold" w:hAnsi="Arial Narrow,Bold" w:cs="Arial Narrow,Bold"/>
          <w:sz w:val="24"/>
          <w:szCs w:val="24"/>
        </w:rPr>
        <w:t>pid_tpid</w:t>
      </w:r>
      <w:proofErr w:type="spellEnd"/>
      <w:r w:rsidRPr="00006762">
        <w:rPr>
          <w:rFonts w:ascii="Arial Narrow,Bold" w:hAnsi="Arial Narrow,Bold" w:cs="Arial Narrow,Bold"/>
          <w:sz w:val="24"/>
          <w:szCs w:val="24"/>
        </w:rPr>
        <w: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t>/* fork another process */</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proofErr w:type="spellStart"/>
      <w:proofErr w:type="gramStart"/>
      <w:r w:rsidRPr="00006762">
        <w:rPr>
          <w:rFonts w:ascii="Arial Narrow,Bold" w:hAnsi="Arial Narrow,Bold" w:cs="Arial Narrow,Bold"/>
          <w:sz w:val="24"/>
          <w:szCs w:val="24"/>
        </w:rPr>
        <w:t>pid</w:t>
      </w:r>
      <w:proofErr w:type="spellEnd"/>
      <w:proofErr w:type="gramEnd"/>
      <w:r w:rsidRPr="00006762">
        <w:rPr>
          <w:rFonts w:ascii="Arial Narrow,Bold" w:hAnsi="Arial Narrow,Bold" w:cs="Arial Narrow,Bold"/>
          <w:sz w:val="24"/>
          <w:szCs w:val="24"/>
        </w:rPr>
        <w:t xml:space="preserve"> = fork();</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if</w:t>
      </w:r>
      <w:proofErr w:type="gramEnd"/>
      <w:r w:rsidRPr="00006762">
        <w:rPr>
          <w:rFonts w:ascii="Arial Narrow,Bold" w:hAnsi="Arial Narrow,Bold" w:cs="Arial Narrow,Bold"/>
          <w:sz w:val="24"/>
          <w:szCs w:val="24"/>
        </w:rPr>
        <w:t xml:space="preserve"> (</w:t>
      </w:r>
      <w:proofErr w:type="spellStart"/>
      <w:r w:rsidRPr="00006762">
        <w:rPr>
          <w:rFonts w:ascii="Arial Narrow,Bold" w:hAnsi="Arial Narrow,Bold" w:cs="Arial Narrow,Bold"/>
          <w:sz w:val="24"/>
          <w:szCs w:val="24"/>
        </w:rPr>
        <w:t>pid</w:t>
      </w:r>
      <w:proofErr w:type="spellEnd"/>
      <w:r w:rsidRPr="00006762">
        <w:rPr>
          <w:rFonts w:ascii="Arial Narrow,Bold" w:hAnsi="Arial Narrow,Bold" w:cs="Arial Narrow,Bold"/>
          <w:sz w:val="24"/>
          <w:szCs w:val="24"/>
        </w:rPr>
        <w:t>&lt; 0) { /* error occurred */</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r w:rsidRPr="00006762">
        <w:rPr>
          <w:rFonts w:ascii="Arial Narrow,Bold" w:hAnsi="Arial Narrow,Bold" w:cs="Arial Narrow,Bold"/>
          <w:sz w:val="24"/>
          <w:szCs w:val="24"/>
        </w:rPr>
        <w:tab/>
      </w:r>
      <w:proofErr w:type="spellStart"/>
      <w:proofErr w:type="gramStart"/>
      <w:r w:rsidRPr="00006762">
        <w:rPr>
          <w:rFonts w:ascii="Arial Narrow,Bold" w:hAnsi="Arial Narrow,Bold" w:cs="Arial Narrow,Bold"/>
          <w:sz w:val="24"/>
          <w:szCs w:val="24"/>
        </w:rPr>
        <w:t>fprintf</w:t>
      </w:r>
      <w:proofErr w:type="spellEnd"/>
      <w:r w:rsidRPr="00006762">
        <w:rPr>
          <w:rFonts w:ascii="Arial Narrow,Bold" w:hAnsi="Arial Narrow,Bold" w:cs="Arial Narrow,Bold"/>
          <w:sz w:val="24"/>
          <w:szCs w:val="24"/>
        </w:rPr>
        <w:t>(</w:t>
      </w:r>
      <w:proofErr w:type="spellStart"/>
      <w:proofErr w:type="gramEnd"/>
      <w:r w:rsidRPr="00006762">
        <w:rPr>
          <w:rFonts w:ascii="Arial Narrow,Bold" w:hAnsi="Arial Narrow,Bold" w:cs="Arial Narrow,Bold"/>
          <w:sz w:val="24"/>
          <w:szCs w:val="24"/>
        </w:rPr>
        <w:t>stderr</w:t>
      </w:r>
      <w:proofErr w:type="spellEnd"/>
      <w:r w:rsidRPr="00006762">
        <w:rPr>
          <w:rFonts w:ascii="Arial Narrow,Bold" w:hAnsi="Arial Narrow,Bold" w:cs="Arial Narrow,Bold"/>
          <w:sz w:val="24"/>
          <w:szCs w:val="24"/>
        </w:rPr>
        <w:t>, "Fork Failed");</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return</w:t>
      </w:r>
      <w:proofErr w:type="gramEnd"/>
      <w:r w:rsidRPr="00006762">
        <w:rPr>
          <w:rFonts w:ascii="Arial Narrow,Bold" w:hAnsi="Arial Narrow,Bold" w:cs="Arial Narrow,Bold"/>
          <w:sz w:val="24"/>
          <w:szCs w:val="24"/>
        </w:rPr>
        <w:t xml:space="preserve"> 1;</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else</w:t>
      </w:r>
      <w:proofErr w:type="gramEnd"/>
      <w:r w:rsidRPr="00006762">
        <w:rPr>
          <w:rFonts w:ascii="Arial Narrow,Bold" w:hAnsi="Arial Narrow,Bold" w:cs="Arial Narrow,Bold"/>
          <w:sz w:val="24"/>
          <w:szCs w:val="24"/>
        </w:rPr>
        <w:t xml:space="preserve"> if (</w:t>
      </w:r>
      <w:proofErr w:type="spellStart"/>
      <w:r w:rsidRPr="00006762">
        <w:rPr>
          <w:rFonts w:ascii="Arial Narrow,Bold" w:hAnsi="Arial Narrow,Bold" w:cs="Arial Narrow,Bold"/>
          <w:sz w:val="24"/>
          <w:szCs w:val="24"/>
        </w:rPr>
        <w:t>pid</w:t>
      </w:r>
      <w:proofErr w:type="spellEnd"/>
      <w:r w:rsidRPr="00006762">
        <w:rPr>
          <w:rFonts w:ascii="Arial Narrow,Bold" w:hAnsi="Arial Narrow,Bold" w:cs="Arial Narrow,Bold"/>
          <w:sz w:val="24"/>
          <w:szCs w:val="24"/>
        </w:rPr>
        <w:t xml:space="preserve"> == 0) { /* child process */</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r w:rsidRPr="00006762">
        <w:rPr>
          <w:rFonts w:ascii="Arial Narrow,Bold" w:hAnsi="Arial Narrow,Bold" w:cs="Arial Narrow,Bold"/>
          <w:sz w:val="24"/>
          <w:szCs w:val="24"/>
        </w:rPr>
        <w:tab/>
      </w:r>
      <w:proofErr w:type="spellStart"/>
      <w:proofErr w:type="gramStart"/>
      <w:r w:rsidRPr="00006762">
        <w:rPr>
          <w:rFonts w:ascii="Arial Narrow,Bold" w:hAnsi="Arial Narrow,Bold" w:cs="Arial Narrow,Bold"/>
          <w:sz w:val="24"/>
          <w:szCs w:val="24"/>
        </w:rPr>
        <w:t>execlp</w:t>
      </w:r>
      <w:proofErr w:type="spellEnd"/>
      <w:r w:rsidRPr="00006762">
        <w:rPr>
          <w:rFonts w:ascii="Arial Narrow,Bold" w:hAnsi="Arial Narrow,Bold" w:cs="Arial Narrow,Bold"/>
          <w:sz w:val="24"/>
          <w:szCs w:val="24"/>
        </w:rPr>
        <w:t>(</w:t>
      </w:r>
      <w:proofErr w:type="gramEnd"/>
      <w:r w:rsidRPr="00006762">
        <w:rPr>
          <w:rFonts w:ascii="Arial Narrow,Bold" w:hAnsi="Arial Narrow,Bold" w:cs="Arial Narrow,Bold"/>
          <w:sz w:val="24"/>
          <w:szCs w:val="24"/>
        </w:rPr>
        <w:t>"/bin/</w:t>
      </w:r>
      <w:proofErr w:type="spellStart"/>
      <w:r w:rsidRPr="00006762">
        <w:rPr>
          <w:rFonts w:ascii="Arial Narrow,Bold" w:hAnsi="Arial Narrow,Bold" w:cs="Arial Narrow,Bold"/>
          <w:sz w:val="24"/>
          <w:szCs w:val="24"/>
        </w:rPr>
        <w:t>ls</w:t>
      </w:r>
      <w:proofErr w:type="spellEnd"/>
      <w:r w:rsidRPr="00006762">
        <w:rPr>
          <w:rFonts w:ascii="Arial Narrow,Bold" w:hAnsi="Arial Narrow,Bold" w:cs="Arial Narrow,Bold"/>
          <w:sz w:val="24"/>
          <w:szCs w:val="24"/>
        </w:rPr>
        <w:t>", "</w:t>
      </w:r>
      <w:proofErr w:type="spellStart"/>
      <w:r w:rsidRPr="00006762">
        <w:rPr>
          <w:rFonts w:ascii="Arial Narrow,Bold" w:hAnsi="Arial Narrow,Bold" w:cs="Arial Narrow,Bold"/>
          <w:sz w:val="24"/>
          <w:szCs w:val="24"/>
        </w:rPr>
        <w:t>ls</w:t>
      </w:r>
      <w:proofErr w:type="spellEnd"/>
      <w:r w:rsidRPr="00006762">
        <w:rPr>
          <w:rFonts w:ascii="Arial Narrow,Bold" w:hAnsi="Arial Narrow,Bold" w:cs="Arial Narrow,Bold"/>
          <w:sz w:val="24"/>
          <w:szCs w:val="24"/>
        </w:rPr>
        <w:t>", NULL);</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else</w:t>
      </w:r>
      <w:proofErr w:type="gramEnd"/>
      <w:r w:rsidRPr="00006762">
        <w:rPr>
          <w:rFonts w:ascii="Arial Narrow,Bold" w:hAnsi="Arial Narrow,Bold" w:cs="Arial Narrow,Bold"/>
          <w:sz w:val="24"/>
          <w:szCs w:val="24"/>
        </w:rPr>
        <w:t xml:space="preserve"> { /* parent process */</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lastRenderedPageBreak/>
        <w:tab/>
      </w:r>
      <w:r w:rsidRPr="00006762">
        <w:rPr>
          <w:rFonts w:ascii="Arial Narrow,Bold" w:hAnsi="Arial Narrow,Bold" w:cs="Arial Narrow,Bold"/>
          <w:sz w:val="24"/>
          <w:szCs w:val="24"/>
        </w:rPr>
        <w:tab/>
        <w:t>/* parent will wait for the child */</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wait</w:t>
      </w:r>
      <w:proofErr w:type="gramEnd"/>
      <w:r w:rsidRPr="00006762">
        <w:rPr>
          <w:rFonts w:ascii="Arial Narrow,Bold" w:hAnsi="Arial Narrow,Bold" w:cs="Arial Narrow,Bold"/>
          <w:sz w:val="24"/>
          <w:szCs w:val="24"/>
        </w:rPr>
        <w:t xml:space="preserve"> (NULL);</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r w:rsidRPr="00006762">
        <w:rPr>
          <w:rFonts w:ascii="Arial Narrow,Bold" w:hAnsi="Arial Narrow,Bold" w:cs="Arial Narrow,Bold"/>
          <w:sz w:val="24"/>
          <w:szCs w:val="24"/>
        </w:rPr>
        <w:tab/>
      </w:r>
      <w:proofErr w:type="spellStart"/>
      <w:proofErr w:type="gramStart"/>
      <w:r w:rsidRPr="00006762">
        <w:rPr>
          <w:rFonts w:ascii="Arial Narrow,Bold" w:hAnsi="Arial Narrow,Bold" w:cs="Arial Narrow,Bold"/>
          <w:sz w:val="24"/>
          <w:szCs w:val="24"/>
        </w:rPr>
        <w:t>printf</w:t>
      </w:r>
      <w:proofErr w:type="spellEnd"/>
      <w:proofErr w:type="gramEnd"/>
      <w:r w:rsidRPr="00006762">
        <w:rPr>
          <w:rFonts w:ascii="Arial Narrow,Bold" w:hAnsi="Arial Narrow,Bold" w:cs="Arial Narrow,Bold"/>
          <w:sz w:val="24"/>
          <w:szCs w:val="24"/>
        </w:rPr>
        <w:t xml:space="preserve"> ("Child Complete");</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t>}</w:t>
      </w:r>
    </w:p>
    <w:p w:rsidR="00857254" w:rsidRPr="00006762"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b/>
      </w:r>
      <w:proofErr w:type="gramStart"/>
      <w:r w:rsidRPr="00006762">
        <w:rPr>
          <w:rFonts w:ascii="Arial Narrow,Bold" w:hAnsi="Arial Narrow,Bold" w:cs="Arial Narrow,Bold"/>
          <w:sz w:val="24"/>
          <w:szCs w:val="24"/>
        </w:rPr>
        <w:t>return</w:t>
      </w:r>
      <w:proofErr w:type="gramEnd"/>
      <w:r w:rsidRPr="00006762">
        <w:rPr>
          <w:rFonts w:ascii="Arial Narrow,Bold" w:hAnsi="Arial Narrow,Bold" w:cs="Arial Narrow,Bold"/>
          <w:sz w:val="24"/>
          <w:szCs w:val="24"/>
        </w:rPr>
        <w:t xml:space="preserve"> 0;</w:t>
      </w:r>
    </w:p>
    <w:p w:rsidR="00857254" w:rsidRDefault="00857254" w:rsidP="00857254">
      <w:p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w:t>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A Tree of Processes on Solaris</w:t>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noProof/>
          <w:sz w:val="24"/>
          <w:szCs w:val="24"/>
        </w:rPr>
        <w:drawing>
          <wp:inline distT="0" distB="0" distL="0" distR="0">
            <wp:extent cx="5880100" cy="2438400"/>
            <wp:effectExtent l="19050" t="0" r="6350" b="0"/>
            <wp:docPr id="80" name="Picture 13" descr="3"/>
            <wp:cNvGraphicFramePr/>
            <a:graphic xmlns:a="http://schemas.openxmlformats.org/drawingml/2006/main">
              <a:graphicData uri="http://schemas.openxmlformats.org/drawingml/2006/picture">
                <pic:pic xmlns:pic="http://schemas.openxmlformats.org/drawingml/2006/picture">
                  <pic:nvPicPr>
                    <pic:cNvPr id="37891" name="Picture 6" descr="3"/>
                    <pic:cNvPicPr>
                      <a:picLocks noChangeAspect="1" noChangeArrowheads="1"/>
                    </pic:cNvPicPr>
                  </pic:nvPicPr>
                  <pic:blipFill>
                    <a:blip r:embed="rId16"/>
                    <a:srcRect/>
                    <a:stretch>
                      <a:fillRect/>
                    </a:stretch>
                  </pic:blipFill>
                  <pic:spPr bwMode="auto">
                    <a:xfrm>
                      <a:off x="0" y="0"/>
                      <a:ext cx="5880100" cy="2438400"/>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Process Termination</w:t>
      </w:r>
    </w:p>
    <w:p w:rsidR="00857254" w:rsidRPr="00006762" w:rsidRDefault="00857254" w:rsidP="00857254">
      <w:pPr>
        <w:numPr>
          <w:ilvl w:val="0"/>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Process executes last statement and asks the operating system to delete it (</w:t>
      </w:r>
      <w:r w:rsidRPr="00006762">
        <w:rPr>
          <w:rFonts w:ascii="Arial Narrow,Bold" w:hAnsi="Arial Narrow,Bold" w:cs="Arial Narrow,Bold"/>
          <w:bCs/>
          <w:sz w:val="24"/>
          <w:szCs w:val="24"/>
        </w:rPr>
        <w:t>exit</w:t>
      </w:r>
      <w:r w:rsidRPr="00006762">
        <w:rPr>
          <w:rFonts w:ascii="Arial Narrow,Bold" w:hAnsi="Arial Narrow,Bold" w:cs="Arial Narrow,Bold"/>
          <w:sz w:val="24"/>
          <w:szCs w:val="24"/>
        </w:rPr>
        <w:t>)</w:t>
      </w:r>
    </w:p>
    <w:p w:rsidR="00857254" w:rsidRPr="00006762" w:rsidRDefault="00857254" w:rsidP="00857254">
      <w:pPr>
        <w:numPr>
          <w:ilvl w:val="1"/>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Output data from child to parent (via </w:t>
      </w:r>
      <w:r w:rsidRPr="00006762">
        <w:rPr>
          <w:rFonts w:ascii="Arial Narrow,Bold" w:hAnsi="Arial Narrow,Bold" w:cs="Arial Narrow,Bold"/>
          <w:bCs/>
          <w:sz w:val="24"/>
          <w:szCs w:val="24"/>
        </w:rPr>
        <w:t>wait</w:t>
      </w:r>
      <w:r w:rsidRPr="00006762">
        <w:rPr>
          <w:rFonts w:ascii="Arial Narrow,Bold" w:hAnsi="Arial Narrow,Bold" w:cs="Arial Narrow,Bold"/>
          <w:sz w:val="24"/>
          <w:szCs w:val="24"/>
        </w:rPr>
        <w:t>)</w:t>
      </w:r>
    </w:p>
    <w:p w:rsidR="00857254" w:rsidRPr="00006762" w:rsidRDefault="00857254" w:rsidP="00857254">
      <w:pPr>
        <w:numPr>
          <w:ilvl w:val="1"/>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Process’ resources are </w:t>
      </w:r>
      <w:proofErr w:type="spellStart"/>
      <w:r w:rsidRPr="00006762">
        <w:rPr>
          <w:rFonts w:ascii="Arial Narrow,Bold" w:hAnsi="Arial Narrow,Bold" w:cs="Arial Narrow,Bold"/>
          <w:sz w:val="24"/>
          <w:szCs w:val="24"/>
        </w:rPr>
        <w:t>deallocated</w:t>
      </w:r>
      <w:proofErr w:type="spellEnd"/>
      <w:r w:rsidRPr="00006762">
        <w:rPr>
          <w:rFonts w:ascii="Arial Narrow,Bold" w:hAnsi="Arial Narrow,Bold" w:cs="Arial Narrow,Bold"/>
          <w:sz w:val="24"/>
          <w:szCs w:val="24"/>
        </w:rPr>
        <w:t xml:space="preserve"> by operating system</w:t>
      </w:r>
    </w:p>
    <w:p w:rsidR="00857254" w:rsidRPr="00006762" w:rsidRDefault="00857254" w:rsidP="00857254">
      <w:pPr>
        <w:numPr>
          <w:ilvl w:val="0"/>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Parent may terminate execution of children processes (</w:t>
      </w:r>
      <w:r w:rsidRPr="00006762">
        <w:rPr>
          <w:rFonts w:ascii="Arial Narrow,Bold" w:hAnsi="Arial Narrow,Bold" w:cs="Arial Narrow,Bold"/>
          <w:bCs/>
          <w:sz w:val="24"/>
          <w:szCs w:val="24"/>
        </w:rPr>
        <w:t>abort</w:t>
      </w:r>
      <w:r w:rsidRPr="00006762">
        <w:rPr>
          <w:rFonts w:ascii="Arial Narrow,Bold" w:hAnsi="Arial Narrow,Bold" w:cs="Arial Narrow,Bold"/>
          <w:sz w:val="24"/>
          <w:szCs w:val="24"/>
        </w:rPr>
        <w:t>)</w:t>
      </w:r>
    </w:p>
    <w:p w:rsidR="00857254" w:rsidRPr="00006762" w:rsidRDefault="00857254" w:rsidP="00857254">
      <w:pPr>
        <w:numPr>
          <w:ilvl w:val="1"/>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Child has exceeded allocated resources</w:t>
      </w:r>
    </w:p>
    <w:p w:rsidR="00857254" w:rsidRPr="00006762" w:rsidRDefault="00857254" w:rsidP="00857254">
      <w:pPr>
        <w:numPr>
          <w:ilvl w:val="1"/>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Task assigned to child is no longer required</w:t>
      </w:r>
    </w:p>
    <w:p w:rsidR="00857254" w:rsidRPr="00006762" w:rsidRDefault="00857254" w:rsidP="00857254">
      <w:pPr>
        <w:numPr>
          <w:ilvl w:val="1"/>
          <w:numId w:val="123"/>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If parent is exiting</w:t>
      </w:r>
    </w:p>
    <w:p w:rsidR="00857254" w:rsidRPr="00006762" w:rsidRDefault="00857254" w:rsidP="00857254">
      <w:pPr>
        <w:numPr>
          <w:ilvl w:val="2"/>
          <w:numId w:val="124"/>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Some operating system do not allow child to continue if its parent terminates</w:t>
      </w:r>
    </w:p>
    <w:p w:rsidR="00857254" w:rsidRPr="00006762" w:rsidRDefault="00857254" w:rsidP="00857254">
      <w:pPr>
        <w:numPr>
          <w:ilvl w:val="3"/>
          <w:numId w:val="124"/>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All children terminated - </w:t>
      </w:r>
      <w:r w:rsidRPr="00006762">
        <w:rPr>
          <w:rFonts w:ascii="Arial Narrow,Bold" w:hAnsi="Arial Narrow,Bold" w:cs="Arial Narrow,Bold"/>
          <w:bCs/>
          <w:sz w:val="24"/>
          <w:szCs w:val="24"/>
        </w:rPr>
        <w:t>cascading termination</w:t>
      </w:r>
    </w:p>
    <w:p w:rsidR="00857254" w:rsidRPr="004A7A89" w:rsidRDefault="00857254" w:rsidP="00857254">
      <w:pPr>
        <w:tabs>
          <w:tab w:val="left" w:pos="1695"/>
        </w:tabs>
        <w:jc w:val="both"/>
        <w:rPr>
          <w:rFonts w:ascii="Arial Narrow,Bold" w:hAnsi="Arial Narrow,Bold" w:cs="Arial Narrow,Bold"/>
          <w:b/>
          <w:sz w:val="28"/>
          <w:szCs w:val="28"/>
        </w:rPr>
      </w:pPr>
      <w:r>
        <w:rPr>
          <w:rFonts w:ascii="Arial Narrow,Bold" w:hAnsi="Arial Narrow,Bold" w:cs="Arial Narrow,Bold"/>
          <w:b/>
          <w:sz w:val="28"/>
          <w:szCs w:val="28"/>
        </w:rPr>
        <w:lastRenderedPageBreak/>
        <w:t>1.18</w:t>
      </w:r>
      <w:r w:rsidRPr="004A7A89">
        <w:rPr>
          <w:rFonts w:ascii="Arial Narrow,Bold" w:hAnsi="Arial Narrow,Bold" w:cs="Arial Narrow,Bold"/>
          <w:b/>
          <w:sz w:val="28"/>
          <w:szCs w:val="28"/>
        </w:rPr>
        <w:t xml:space="preserve"> Inter process Communication</w:t>
      </w:r>
    </w:p>
    <w:p w:rsidR="00857254" w:rsidRPr="00006762" w:rsidRDefault="00857254" w:rsidP="00857254">
      <w:pPr>
        <w:numPr>
          <w:ilvl w:val="0"/>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Processes within a system may be </w:t>
      </w:r>
      <w:r w:rsidRPr="00006762">
        <w:rPr>
          <w:rFonts w:ascii="Arial Narrow,Bold" w:hAnsi="Arial Narrow,Bold" w:cs="Arial Narrow,Bold"/>
          <w:bCs/>
          <w:sz w:val="24"/>
          <w:szCs w:val="24"/>
        </w:rPr>
        <w:t xml:space="preserve">independent </w:t>
      </w:r>
      <w:r w:rsidRPr="00006762">
        <w:rPr>
          <w:rFonts w:ascii="Arial Narrow,Bold" w:hAnsi="Arial Narrow,Bold" w:cs="Arial Narrow,Bold"/>
          <w:sz w:val="24"/>
          <w:szCs w:val="24"/>
        </w:rPr>
        <w:t xml:space="preserve">or </w:t>
      </w:r>
      <w:r w:rsidRPr="00006762">
        <w:rPr>
          <w:rFonts w:ascii="Arial Narrow,Bold" w:hAnsi="Arial Narrow,Bold" w:cs="Arial Narrow,Bold"/>
          <w:bCs/>
          <w:sz w:val="24"/>
          <w:szCs w:val="24"/>
        </w:rPr>
        <w:t>cooperating</w:t>
      </w:r>
    </w:p>
    <w:p w:rsidR="00857254" w:rsidRPr="00006762" w:rsidRDefault="00857254" w:rsidP="00857254">
      <w:pPr>
        <w:numPr>
          <w:ilvl w:val="0"/>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Cooperating process can affect or be affected by other processes, including sharing data</w:t>
      </w:r>
    </w:p>
    <w:p w:rsidR="00857254" w:rsidRPr="00006762" w:rsidRDefault="00857254" w:rsidP="00857254">
      <w:pPr>
        <w:numPr>
          <w:ilvl w:val="0"/>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Reasons for cooperating processes:</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Information sharing</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Computation speedup</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Modularity</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Convenience</w:t>
      </w:r>
      <w:r w:rsidRPr="00006762">
        <w:rPr>
          <w:rFonts w:ascii="Arial Narrow,Bold" w:hAnsi="Arial Narrow,Bold" w:cs="Arial Narrow,Bold"/>
          <w:sz w:val="24"/>
          <w:szCs w:val="24"/>
        </w:rPr>
        <w:tab/>
      </w:r>
    </w:p>
    <w:p w:rsidR="00857254" w:rsidRPr="00006762" w:rsidRDefault="00857254" w:rsidP="00857254">
      <w:pPr>
        <w:numPr>
          <w:ilvl w:val="0"/>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Cooperating processes need </w:t>
      </w:r>
      <w:proofErr w:type="spellStart"/>
      <w:r w:rsidRPr="00006762">
        <w:rPr>
          <w:rFonts w:ascii="Arial Narrow,Bold" w:hAnsi="Arial Narrow,Bold" w:cs="Arial Narrow,Bold"/>
          <w:b/>
          <w:bCs/>
          <w:sz w:val="24"/>
          <w:szCs w:val="24"/>
        </w:rPr>
        <w:t>interprocess</w:t>
      </w:r>
      <w:proofErr w:type="spellEnd"/>
      <w:r w:rsidRPr="00006762">
        <w:rPr>
          <w:rFonts w:ascii="Arial Narrow,Bold" w:hAnsi="Arial Narrow,Bold" w:cs="Arial Narrow,Bold"/>
          <w:b/>
          <w:bCs/>
          <w:sz w:val="24"/>
          <w:szCs w:val="24"/>
        </w:rPr>
        <w:t xml:space="preserve"> communication </w:t>
      </w:r>
      <w:r w:rsidRPr="00006762">
        <w:rPr>
          <w:rFonts w:ascii="Arial Narrow,Bold" w:hAnsi="Arial Narrow,Bold" w:cs="Arial Narrow,Bold"/>
          <w:sz w:val="24"/>
          <w:szCs w:val="24"/>
        </w:rPr>
        <w:t>(</w:t>
      </w:r>
      <w:r w:rsidRPr="00006762">
        <w:rPr>
          <w:rFonts w:ascii="Arial Narrow,Bold" w:hAnsi="Arial Narrow,Bold" w:cs="Arial Narrow,Bold"/>
          <w:b/>
          <w:bCs/>
          <w:sz w:val="24"/>
          <w:szCs w:val="24"/>
        </w:rPr>
        <w:t>IPC</w:t>
      </w:r>
      <w:r w:rsidRPr="00006762">
        <w:rPr>
          <w:rFonts w:ascii="Arial Narrow,Bold" w:hAnsi="Arial Narrow,Bold" w:cs="Arial Narrow,Bold"/>
          <w:sz w:val="24"/>
          <w:szCs w:val="24"/>
        </w:rPr>
        <w:t>)</w:t>
      </w:r>
    </w:p>
    <w:p w:rsidR="00857254" w:rsidRPr="00006762" w:rsidRDefault="00857254" w:rsidP="00857254">
      <w:pPr>
        <w:numPr>
          <w:ilvl w:val="0"/>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Two models of IPC</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Shared memory</w:t>
      </w:r>
    </w:p>
    <w:p w:rsidR="00857254" w:rsidRPr="00006762" w:rsidRDefault="00857254" w:rsidP="00857254">
      <w:pPr>
        <w:numPr>
          <w:ilvl w:val="1"/>
          <w:numId w:val="125"/>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Message passing</w:t>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Communications Models</w:t>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noProof/>
          <w:sz w:val="24"/>
          <w:szCs w:val="24"/>
        </w:rPr>
        <w:drawing>
          <wp:inline distT="0" distB="0" distL="0" distR="0">
            <wp:extent cx="5880100" cy="2238375"/>
            <wp:effectExtent l="19050" t="0" r="6350" b="0"/>
            <wp:docPr id="81" name="Picture 14"/>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17"/>
                    <a:srcRect/>
                    <a:stretch>
                      <a:fillRect/>
                    </a:stretch>
                  </pic:blipFill>
                  <pic:spPr bwMode="auto">
                    <a:xfrm>
                      <a:off x="0" y="0"/>
                      <a:ext cx="5880100" cy="2238375"/>
                    </a:xfrm>
                    <a:prstGeom prst="rect">
                      <a:avLst/>
                    </a:prstGeom>
                    <a:noFill/>
                    <a:ln w="9525">
                      <a:noFill/>
                      <a:miter lim="800000"/>
                      <a:headEnd/>
                      <a:tailEnd/>
                    </a:ln>
                  </pic:spPr>
                </pic:pic>
              </a:graphicData>
            </a:graphic>
          </wp:inline>
        </w:drawing>
      </w:r>
    </w:p>
    <w:p w:rsidR="00857254" w:rsidRDefault="00857254" w:rsidP="00857254">
      <w:pPr>
        <w:tabs>
          <w:tab w:val="left" w:pos="1695"/>
        </w:tabs>
        <w:jc w:val="both"/>
        <w:rPr>
          <w:rFonts w:ascii="Arial Narrow,Bold" w:hAnsi="Arial Narrow,Bold" w:cs="Arial Narrow,Bold"/>
          <w:b/>
          <w:sz w:val="24"/>
          <w:szCs w:val="24"/>
        </w:rPr>
      </w:pPr>
      <w:r w:rsidRPr="00006762">
        <w:rPr>
          <w:rFonts w:ascii="Arial Narrow,Bold" w:hAnsi="Arial Narrow,Bold" w:cs="Arial Narrow,Bold"/>
          <w:b/>
          <w:sz w:val="24"/>
          <w:szCs w:val="24"/>
        </w:rPr>
        <w:t>Cooperating Processes</w:t>
      </w:r>
    </w:p>
    <w:p w:rsidR="00857254" w:rsidRPr="00006762" w:rsidRDefault="00857254" w:rsidP="00857254">
      <w:pPr>
        <w:numPr>
          <w:ilvl w:val="0"/>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bCs/>
          <w:sz w:val="24"/>
          <w:szCs w:val="24"/>
        </w:rPr>
        <w:t>Independent</w:t>
      </w:r>
      <w:r w:rsidRPr="00006762">
        <w:rPr>
          <w:rFonts w:ascii="Arial Narrow,Bold" w:hAnsi="Arial Narrow,Bold" w:cs="Arial Narrow,Bold"/>
          <w:sz w:val="24"/>
          <w:szCs w:val="24"/>
        </w:rPr>
        <w:t xml:space="preserve"> process cannot affect or be affected by the execution of another process</w:t>
      </w:r>
    </w:p>
    <w:p w:rsidR="00857254" w:rsidRPr="00006762" w:rsidRDefault="00857254" w:rsidP="00857254">
      <w:pPr>
        <w:numPr>
          <w:ilvl w:val="0"/>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bCs/>
          <w:sz w:val="24"/>
          <w:szCs w:val="24"/>
        </w:rPr>
        <w:t>Cooperating</w:t>
      </w:r>
      <w:r w:rsidRPr="00006762">
        <w:rPr>
          <w:rFonts w:ascii="Arial Narrow,Bold" w:hAnsi="Arial Narrow,Bold" w:cs="Arial Narrow,Bold"/>
          <w:sz w:val="24"/>
          <w:szCs w:val="24"/>
        </w:rPr>
        <w:t xml:space="preserve"> process can affect or be affected by the execution of another process</w:t>
      </w:r>
    </w:p>
    <w:p w:rsidR="00857254" w:rsidRPr="00006762" w:rsidRDefault="00857254" w:rsidP="00857254">
      <w:pPr>
        <w:numPr>
          <w:ilvl w:val="0"/>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Advantages of process cooperation</w:t>
      </w:r>
    </w:p>
    <w:p w:rsidR="00857254" w:rsidRPr="00006762" w:rsidRDefault="00857254" w:rsidP="00857254">
      <w:pPr>
        <w:numPr>
          <w:ilvl w:val="1"/>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 xml:space="preserve">Information sharing </w:t>
      </w:r>
    </w:p>
    <w:p w:rsidR="00857254" w:rsidRPr="00006762" w:rsidRDefault="00857254" w:rsidP="00857254">
      <w:pPr>
        <w:numPr>
          <w:ilvl w:val="1"/>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lastRenderedPageBreak/>
        <w:t>Computation speed-up</w:t>
      </w:r>
    </w:p>
    <w:p w:rsidR="00857254" w:rsidRPr="00006762" w:rsidRDefault="00857254" w:rsidP="00857254">
      <w:pPr>
        <w:numPr>
          <w:ilvl w:val="1"/>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Modularity</w:t>
      </w:r>
    </w:p>
    <w:p w:rsidR="00857254" w:rsidRPr="00006762" w:rsidRDefault="00857254" w:rsidP="00857254">
      <w:pPr>
        <w:numPr>
          <w:ilvl w:val="1"/>
          <w:numId w:val="126"/>
        </w:numPr>
        <w:tabs>
          <w:tab w:val="left" w:pos="1695"/>
        </w:tabs>
        <w:jc w:val="both"/>
        <w:rPr>
          <w:rFonts w:ascii="Arial Narrow,Bold" w:hAnsi="Arial Narrow,Bold" w:cs="Arial Narrow,Bold"/>
          <w:sz w:val="24"/>
          <w:szCs w:val="24"/>
        </w:rPr>
      </w:pPr>
      <w:r w:rsidRPr="00006762">
        <w:rPr>
          <w:rFonts w:ascii="Arial Narrow,Bold" w:hAnsi="Arial Narrow,Bold" w:cs="Arial Narrow,Bold"/>
          <w:sz w:val="24"/>
          <w:szCs w:val="24"/>
        </w:rPr>
        <w:t>Convenience</w:t>
      </w:r>
    </w:p>
    <w:p w:rsidR="00857254" w:rsidRDefault="00857254" w:rsidP="00857254">
      <w:pPr>
        <w:tabs>
          <w:tab w:val="left" w:pos="1695"/>
        </w:tabs>
        <w:jc w:val="both"/>
        <w:rPr>
          <w:rFonts w:ascii="Arial Narrow,Bold" w:hAnsi="Arial Narrow,Bold" w:cs="Arial Narrow,Bold"/>
          <w:b/>
          <w:sz w:val="24"/>
          <w:szCs w:val="24"/>
        </w:rPr>
      </w:pPr>
      <w:r w:rsidRPr="009860DB">
        <w:rPr>
          <w:rFonts w:ascii="Arial Narrow,Bold" w:hAnsi="Arial Narrow,Bold" w:cs="Arial Narrow,Bold"/>
          <w:b/>
          <w:sz w:val="24"/>
          <w:szCs w:val="24"/>
        </w:rPr>
        <w:t>Producer-Consumer Problem</w:t>
      </w:r>
    </w:p>
    <w:p w:rsidR="00857254" w:rsidRPr="00061FAA" w:rsidRDefault="00857254" w:rsidP="00857254">
      <w:pPr>
        <w:numPr>
          <w:ilvl w:val="0"/>
          <w:numId w:val="127"/>
        </w:numPr>
        <w:tabs>
          <w:tab w:val="left" w:pos="1695"/>
        </w:tabs>
        <w:jc w:val="both"/>
        <w:rPr>
          <w:rFonts w:ascii="Arial Narrow,Bold" w:hAnsi="Arial Narrow,Bold" w:cs="Arial Narrow,Bold"/>
          <w:sz w:val="24"/>
          <w:szCs w:val="24"/>
        </w:rPr>
      </w:pPr>
      <w:r w:rsidRPr="00061FAA">
        <w:rPr>
          <w:rFonts w:ascii="Arial Narrow,Bold" w:hAnsi="Arial Narrow,Bold" w:cs="Arial Narrow,Bold"/>
          <w:sz w:val="24"/>
          <w:szCs w:val="24"/>
        </w:rPr>
        <w:t xml:space="preserve">Paradigm for cooperating processes, </w:t>
      </w:r>
      <w:r w:rsidRPr="00061FAA">
        <w:rPr>
          <w:rFonts w:ascii="Arial Narrow,Bold" w:hAnsi="Arial Narrow,Bold" w:cs="Arial Narrow,Bold"/>
          <w:i/>
          <w:iCs/>
          <w:sz w:val="24"/>
          <w:szCs w:val="24"/>
        </w:rPr>
        <w:t>producer</w:t>
      </w:r>
      <w:r w:rsidRPr="00061FAA">
        <w:rPr>
          <w:rFonts w:ascii="Arial Narrow,Bold" w:hAnsi="Arial Narrow,Bold" w:cs="Arial Narrow,Bold"/>
          <w:sz w:val="24"/>
          <w:szCs w:val="24"/>
        </w:rPr>
        <w:t xml:space="preserve"> process produces information that is consumed by a </w:t>
      </w:r>
      <w:r w:rsidRPr="00061FAA">
        <w:rPr>
          <w:rFonts w:ascii="Arial Narrow,Bold" w:hAnsi="Arial Narrow,Bold" w:cs="Arial Narrow,Bold"/>
          <w:i/>
          <w:iCs/>
          <w:sz w:val="24"/>
          <w:szCs w:val="24"/>
        </w:rPr>
        <w:t>consumer</w:t>
      </w:r>
      <w:r w:rsidRPr="00061FAA">
        <w:rPr>
          <w:rFonts w:ascii="Arial Narrow,Bold" w:hAnsi="Arial Narrow,Bold" w:cs="Arial Narrow,Bold"/>
          <w:sz w:val="24"/>
          <w:szCs w:val="24"/>
        </w:rPr>
        <w:t xml:space="preserve"> process</w:t>
      </w:r>
    </w:p>
    <w:p w:rsidR="00857254" w:rsidRPr="00061FAA" w:rsidRDefault="00857254" w:rsidP="00857254">
      <w:pPr>
        <w:numPr>
          <w:ilvl w:val="1"/>
          <w:numId w:val="127"/>
        </w:numPr>
        <w:tabs>
          <w:tab w:val="left" w:pos="1695"/>
        </w:tabs>
        <w:jc w:val="both"/>
        <w:rPr>
          <w:rFonts w:ascii="Arial Narrow,Bold" w:hAnsi="Arial Narrow,Bold" w:cs="Arial Narrow,Bold"/>
          <w:sz w:val="24"/>
          <w:szCs w:val="24"/>
        </w:rPr>
      </w:pPr>
      <w:r w:rsidRPr="00061FAA">
        <w:rPr>
          <w:rFonts w:ascii="Arial Narrow,Bold" w:hAnsi="Arial Narrow,Bold" w:cs="Arial Narrow,Bold"/>
          <w:i/>
          <w:iCs/>
          <w:sz w:val="24"/>
          <w:szCs w:val="24"/>
        </w:rPr>
        <w:t>unbounded-buffer</w:t>
      </w:r>
      <w:r w:rsidRPr="00061FAA">
        <w:rPr>
          <w:rFonts w:ascii="Arial Narrow,Bold" w:hAnsi="Arial Narrow,Bold" w:cs="Arial Narrow,Bold"/>
          <w:sz w:val="24"/>
          <w:szCs w:val="24"/>
        </w:rPr>
        <w:t xml:space="preserve"> places no practical limit on the size of the buffer</w:t>
      </w:r>
    </w:p>
    <w:p w:rsidR="00857254" w:rsidRPr="00061FAA" w:rsidRDefault="00857254" w:rsidP="00857254">
      <w:pPr>
        <w:numPr>
          <w:ilvl w:val="1"/>
          <w:numId w:val="127"/>
        </w:numPr>
        <w:tabs>
          <w:tab w:val="left" w:pos="1695"/>
        </w:tabs>
        <w:jc w:val="both"/>
        <w:rPr>
          <w:rFonts w:ascii="Arial Narrow,Bold" w:hAnsi="Arial Narrow,Bold" w:cs="Arial Narrow,Bold"/>
          <w:sz w:val="24"/>
          <w:szCs w:val="24"/>
        </w:rPr>
      </w:pPr>
      <w:r w:rsidRPr="00061FAA">
        <w:rPr>
          <w:rFonts w:ascii="Arial Narrow,Bold" w:hAnsi="Arial Narrow,Bold" w:cs="Arial Narrow,Bold"/>
          <w:i/>
          <w:iCs/>
          <w:sz w:val="24"/>
          <w:szCs w:val="24"/>
        </w:rPr>
        <w:t>bounded-buffer</w:t>
      </w:r>
      <w:r w:rsidRPr="00061FAA">
        <w:rPr>
          <w:rFonts w:ascii="Arial Narrow,Bold" w:hAnsi="Arial Narrow,Bold" w:cs="Arial Narrow,Bold"/>
          <w:sz w:val="24"/>
          <w:szCs w:val="24"/>
        </w:rPr>
        <w:t xml:space="preserve"> assumes that there is a fixed buffer size</w:t>
      </w:r>
    </w:p>
    <w:p w:rsidR="00857254" w:rsidRDefault="00857254" w:rsidP="0085725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Bounded-Buffer</w:t>
      </w:r>
    </w:p>
    <w:p w:rsidR="00857254" w:rsidRDefault="00857254" w:rsidP="00857254">
      <w:pPr>
        <w:tabs>
          <w:tab w:val="left" w:pos="1695"/>
        </w:tabs>
        <w:jc w:val="both"/>
        <w:rPr>
          <w:rFonts w:ascii="Arial Narrow,Bold" w:hAnsi="Arial Narrow,Bold" w:cs="Arial Narrow,Bold"/>
          <w:b/>
          <w:sz w:val="24"/>
          <w:szCs w:val="24"/>
        </w:rPr>
      </w:pPr>
      <w:r w:rsidRPr="00E13E30">
        <w:rPr>
          <w:rFonts w:ascii="Arial Narrow,Bold" w:hAnsi="Arial Narrow,Bold" w:cs="Arial Narrow,Bold"/>
          <w:b/>
          <w:sz w:val="24"/>
          <w:szCs w:val="24"/>
        </w:rPr>
        <w:t>Shared-Memory Solution</w:t>
      </w:r>
    </w:p>
    <w:p w:rsidR="00857254" w:rsidRPr="00E13E30" w:rsidRDefault="00857254" w:rsidP="00857254">
      <w:pPr>
        <w:numPr>
          <w:ilvl w:val="0"/>
          <w:numId w:val="128"/>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Shared data</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#define BUFFER_SIZE 10</w:t>
      </w:r>
    </w:p>
    <w:p w:rsidR="00857254" w:rsidRPr="00E13E30" w:rsidRDefault="00857254" w:rsidP="00857254">
      <w:pPr>
        <w:tabs>
          <w:tab w:val="left" w:pos="1695"/>
        </w:tabs>
        <w:jc w:val="both"/>
        <w:rPr>
          <w:rFonts w:ascii="Arial Narrow,Bold" w:hAnsi="Arial Narrow,Bold" w:cs="Arial Narrow,Bold"/>
          <w:sz w:val="24"/>
          <w:szCs w:val="24"/>
        </w:rPr>
      </w:pPr>
      <w:proofErr w:type="spellStart"/>
      <w:proofErr w:type="gramStart"/>
      <w:r w:rsidRPr="00E13E30">
        <w:rPr>
          <w:rFonts w:ascii="Arial Narrow,Bold" w:hAnsi="Arial Narrow,Bold" w:cs="Arial Narrow,Bold"/>
          <w:sz w:val="24"/>
          <w:szCs w:val="24"/>
        </w:rPr>
        <w:t>typedefstruct</w:t>
      </w:r>
      <w:proofErr w:type="spellEnd"/>
      <w:proofErr w:type="gramEnd"/>
      <w:r w:rsidRPr="00E13E30">
        <w:rPr>
          <w:rFonts w:ascii="Arial Narrow,Bold" w:hAnsi="Arial Narrow,Bold" w:cs="Arial Narrow,Bold"/>
          <w:sz w:val="24"/>
          <w:szCs w:val="24"/>
        </w:rPr>
        <w:t xml:space="preserve"> {</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 item;</w:t>
      </w:r>
    </w:p>
    <w:p w:rsidR="00857254" w:rsidRPr="00E13E30" w:rsidRDefault="00857254" w:rsidP="00857254">
      <w:pPr>
        <w:tabs>
          <w:tab w:val="left" w:pos="1695"/>
        </w:tabs>
        <w:jc w:val="both"/>
        <w:rPr>
          <w:rFonts w:ascii="Arial Narrow,Bold" w:hAnsi="Arial Narrow,Bold" w:cs="Arial Narrow,Bold"/>
          <w:sz w:val="24"/>
          <w:szCs w:val="24"/>
        </w:rPr>
      </w:pPr>
      <w:proofErr w:type="gramStart"/>
      <w:r w:rsidRPr="00E13E30">
        <w:rPr>
          <w:rFonts w:ascii="Arial Narrow,Bold" w:hAnsi="Arial Narrow,Bold" w:cs="Arial Narrow,Bold"/>
          <w:sz w:val="24"/>
          <w:szCs w:val="24"/>
        </w:rPr>
        <w:t>item</w:t>
      </w:r>
      <w:proofErr w:type="gramEnd"/>
      <w:r w:rsidRPr="00E13E30">
        <w:rPr>
          <w:rFonts w:ascii="Arial Narrow,Bold" w:hAnsi="Arial Narrow,Bold" w:cs="Arial Narrow,Bold"/>
          <w:sz w:val="24"/>
          <w:szCs w:val="24"/>
        </w:rPr>
        <w:t xml:space="preserve"> buffer[BUFFER_SIZE];</w:t>
      </w:r>
    </w:p>
    <w:p w:rsidR="00857254" w:rsidRPr="00E13E30" w:rsidRDefault="00857254" w:rsidP="00857254">
      <w:pPr>
        <w:tabs>
          <w:tab w:val="left" w:pos="1695"/>
        </w:tabs>
        <w:jc w:val="both"/>
        <w:rPr>
          <w:rFonts w:ascii="Arial Narrow,Bold" w:hAnsi="Arial Narrow,Bold" w:cs="Arial Narrow,Bold"/>
          <w:sz w:val="24"/>
          <w:szCs w:val="24"/>
        </w:rPr>
      </w:pPr>
      <w:proofErr w:type="spellStart"/>
      <w:proofErr w:type="gramStart"/>
      <w:r w:rsidRPr="00E13E30">
        <w:rPr>
          <w:rFonts w:ascii="Arial Narrow,Bold" w:hAnsi="Arial Narrow,Bold" w:cs="Arial Narrow,Bold"/>
          <w:sz w:val="24"/>
          <w:szCs w:val="24"/>
        </w:rPr>
        <w:t>int</w:t>
      </w:r>
      <w:proofErr w:type="spellEnd"/>
      <w:proofErr w:type="gramEnd"/>
      <w:r w:rsidRPr="00E13E30">
        <w:rPr>
          <w:rFonts w:ascii="Arial Narrow,Bold" w:hAnsi="Arial Narrow,Bold" w:cs="Arial Narrow,Bold"/>
          <w:sz w:val="24"/>
          <w:szCs w:val="24"/>
        </w:rPr>
        <w:t xml:space="preserve"> in = 0;</w:t>
      </w:r>
    </w:p>
    <w:p w:rsidR="00857254" w:rsidRPr="00E13E30" w:rsidRDefault="00857254" w:rsidP="00857254">
      <w:pPr>
        <w:tabs>
          <w:tab w:val="left" w:pos="1695"/>
        </w:tabs>
        <w:jc w:val="both"/>
        <w:rPr>
          <w:rFonts w:ascii="Arial Narrow,Bold" w:hAnsi="Arial Narrow,Bold" w:cs="Arial Narrow,Bold"/>
          <w:sz w:val="24"/>
          <w:szCs w:val="24"/>
        </w:rPr>
      </w:pPr>
      <w:proofErr w:type="spellStart"/>
      <w:proofErr w:type="gramStart"/>
      <w:r w:rsidRPr="00E13E30">
        <w:rPr>
          <w:rFonts w:ascii="Arial Narrow,Bold" w:hAnsi="Arial Narrow,Bold" w:cs="Arial Narrow,Bold"/>
          <w:sz w:val="24"/>
          <w:szCs w:val="24"/>
        </w:rPr>
        <w:t>int</w:t>
      </w:r>
      <w:proofErr w:type="spellEnd"/>
      <w:proofErr w:type="gramEnd"/>
      <w:r w:rsidRPr="00E13E30">
        <w:rPr>
          <w:rFonts w:ascii="Arial Narrow,Bold" w:hAnsi="Arial Narrow,Bold" w:cs="Arial Narrow,Bold"/>
          <w:sz w:val="24"/>
          <w:szCs w:val="24"/>
        </w:rPr>
        <w:t xml:space="preserve"> out = 0;</w:t>
      </w:r>
    </w:p>
    <w:p w:rsidR="00857254" w:rsidRPr="00E13E30" w:rsidRDefault="00857254" w:rsidP="00857254">
      <w:pPr>
        <w:numPr>
          <w:ilvl w:val="0"/>
          <w:numId w:val="129"/>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Solution is correct, but can only use BUFFER_SIZE-1 elements</w:t>
      </w:r>
    </w:p>
    <w:p w:rsidR="00857254" w:rsidRDefault="00857254" w:rsidP="00857254">
      <w:pPr>
        <w:tabs>
          <w:tab w:val="left" w:pos="1695"/>
        </w:tabs>
        <w:jc w:val="both"/>
        <w:rPr>
          <w:rFonts w:ascii="Arial Narrow,Bold" w:hAnsi="Arial Narrow,Bold" w:cs="Arial Narrow,Bold"/>
          <w:b/>
          <w:sz w:val="24"/>
          <w:szCs w:val="24"/>
        </w:rPr>
      </w:pPr>
      <w:r w:rsidRPr="00E13E30">
        <w:rPr>
          <w:rFonts w:ascii="Arial Narrow,Bold" w:hAnsi="Arial Narrow,Bold" w:cs="Arial Narrow,Bold"/>
          <w:b/>
          <w:sz w:val="24"/>
          <w:szCs w:val="24"/>
        </w:rPr>
        <w:t>Bounded-Buffer – Producer</w:t>
      </w:r>
    </w:p>
    <w:p w:rsidR="00857254" w:rsidRDefault="00857254" w:rsidP="00857254">
      <w:pPr>
        <w:tabs>
          <w:tab w:val="left" w:pos="1695"/>
        </w:tabs>
        <w:jc w:val="both"/>
        <w:rPr>
          <w:rFonts w:ascii="Arial Narrow,Bold" w:hAnsi="Arial Narrow,Bold" w:cs="Arial Narrow,Bold"/>
          <w:sz w:val="24"/>
          <w:szCs w:val="24"/>
        </w:rPr>
      </w:pPr>
      <w:proofErr w:type="gramStart"/>
      <w:r>
        <w:rPr>
          <w:rFonts w:ascii="Arial Narrow,Bold" w:hAnsi="Arial Narrow,Bold" w:cs="Arial Narrow,Bold"/>
          <w:sz w:val="24"/>
          <w:szCs w:val="24"/>
        </w:rPr>
        <w:t>while</w:t>
      </w:r>
      <w:r w:rsidRPr="00E13E30">
        <w:rPr>
          <w:rFonts w:ascii="Arial Narrow,Bold" w:hAnsi="Arial Narrow,Bold" w:cs="Arial Narrow,Bold"/>
          <w:sz w:val="24"/>
          <w:szCs w:val="24"/>
        </w:rPr>
        <w:t>(</w:t>
      </w:r>
      <w:proofErr w:type="gramEnd"/>
      <w:r w:rsidRPr="00E13E30">
        <w:rPr>
          <w:rFonts w:ascii="Arial Narrow,Bold" w:hAnsi="Arial Narrow,Bold" w:cs="Arial Narrow,Bold"/>
          <w:sz w:val="24"/>
          <w:szCs w:val="24"/>
        </w:rPr>
        <w:t xml:space="preserve">true) </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w:t>
      </w:r>
      <w:r w:rsidRPr="00E13E30">
        <w:rPr>
          <w:rFonts w:ascii="Arial Narrow,Bold" w:hAnsi="Arial Narrow,Bold" w:cs="Arial Narrow,Bold"/>
          <w:sz w:val="24"/>
          <w:szCs w:val="24"/>
        </w:rPr>
        <w:br/>
        <w:t xml:space="preserve">   /* Produce an item */</w:t>
      </w:r>
    </w:p>
    <w:p w:rsidR="00857254" w:rsidRPr="00E13E30" w:rsidRDefault="00857254" w:rsidP="00857254">
      <w:pPr>
        <w:tabs>
          <w:tab w:val="left" w:pos="1695"/>
        </w:tabs>
        <w:jc w:val="both"/>
        <w:rPr>
          <w:rFonts w:ascii="Arial Narrow,Bold" w:hAnsi="Arial Narrow,Bold" w:cs="Arial Narrow,Bold"/>
          <w:sz w:val="24"/>
          <w:szCs w:val="24"/>
        </w:rPr>
      </w:pPr>
      <w:proofErr w:type="gramStart"/>
      <w:r w:rsidRPr="00E13E30">
        <w:rPr>
          <w:rFonts w:ascii="Arial Narrow,Bold" w:hAnsi="Arial Narrow,Bold" w:cs="Arial Narrow,Bold"/>
          <w:sz w:val="24"/>
          <w:szCs w:val="24"/>
        </w:rPr>
        <w:t>while</w:t>
      </w:r>
      <w:proofErr w:type="gramEnd"/>
      <w:r w:rsidRPr="00E13E30">
        <w:rPr>
          <w:rFonts w:ascii="Arial Narrow,Bold" w:hAnsi="Arial Narrow,Bold" w:cs="Arial Narrow,Bold"/>
          <w:sz w:val="24"/>
          <w:szCs w:val="24"/>
        </w:rPr>
        <w:t xml:space="preserve"> (((in = (in + 1) % BUFFER SIZE count)  == out)</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t xml:space="preserve">     ;   /* do nothing -- no free buffers */</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r>
      <w:proofErr w:type="gramStart"/>
      <w:r w:rsidRPr="00E13E30">
        <w:rPr>
          <w:rFonts w:ascii="Arial Narrow,Bold" w:hAnsi="Arial Narrow,Bold" w:cs="Arial Narrow,Bold"/>
          <w:sz w:val="24"/>
          <w:szCs w:val="24"/>
        </w:rPr>
        <w:t>buffer[</w:t>
      </w:r>
      <w:proofErr w:type="gramEnd"/>
      <w:r w:rsidRPr="00E13E30">
        <w:rPr>
          <w:rFonts w:ascii="Arial Narrow,Bold" w:hAnsi="Arial Narrow,Bold" w:cs="Arial Narrow,Bold"/>
          <w:sz w:val="24"/>
          <w:szCs w:val="24"/>
        </w:rPr>
        <w:t>in] = item;</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r>
      <w:proofErr w:type="gramStart"/>
      <w:r w:rsidRPr="00E13E30">
        <w:rPr>
          <w:rFonts w:ascii="Arial Narrow,Bold" w:hAnsi="Arial Narrow,Bold" w:cs="Arial Narrow,Bold"/>
          <w:sz w:val="24"/>
          <w:szCs w:val="24"/>
        </w:rPr>
        <w:t>in</w:t>
      </w:r>
      <w:proofErr w:type="gramEnd"/>
      <w:r w:rsidRPr="00E13E30">
        <w:rPr>
          <w:rFonts w:ascii="Arial Narrow,Bold" w:hAnsi="Arial Narrow,Bold" w:cs="Arial Narrow,Bold"/>
          <w:sz w:val="24"/>
          <w:szCs w:val="24"/>
        </w:rPr>
        <w:t xml:space="preserve"> = (in + 1) % BUFFER SIZE;</w:t>
      </w:r>
    </w:p>
    <w:p w:rsidR="00857254" w:rsidRDefault="00857254" w:rsidP="00857254">
      <w:pPr>
        <w:tabs>
          <w:tab w:val="left" w:pos="1200"/>
        </w:tabs>
        <w:jc w:val="both"/>
        <w:rPr>
          <w:rFonts w:ascii="Arial Narrow,Bold" w:hAnsi="Arial Narrow,Bold" w:cs="Arial Narrow,Bold"/>
          <w:sz w:val="24"/>
          <w:szCs w:val="24"/>
        </w:rPr>
      </w:pPr>
      <w:r w:rsidRPr="00E13E30">
        <w:rPr>
          <w:rFonts w:ascii="Arial Narrow,Bold" w:hAnsi="Arial Narrow,Bold" w:cs="Arial Narrow,Bold"/>
          <w:sz w:val="24"/>
          <w:szCs w:val="24"/>
        </w:rPr>
        <w:t xml:space="preserve">     }</w:t>
      </w:r>
      <w:r>
        <w:rPr>
          <w:rFonts w:ascii="Arial Narrow,Bold" w:hAnsi="Arial Narrow,Bold" w:cs="Arial Narrow,Bold"/>
          <w:sz w:val="24"/>
          <w:szCs w:val="24"/>
        </w:rPr>
        <w:tab/>
      </w:r>
    </w:p>
    <w:p w:rsidR="00857254" w:rsidRDefault="00857254" w:rsidP="00857254">
      <w:pPr>
        <w:tabs>
          <w:tab w:val="left" w:pos="1200"/>
        </w:tabs>
        <w:jc w:val="both"/>
        <w:rPr>
          <w:rFonts w:ascii="Arial Narrow,Bold" w:hAnsi="Arial Narrow,Bold" w:cs="Arial Narrow,Bold"/>
          <w:b/>
          <w:sz w:val="24"/>
          <w:szCs w:val="24"/>
        </w:rPr>
      </w:pPr>
      <w:r w:rsidRPr="00E13E30">
        <w:rPr>
          <w:rFonts w:ascii="Arial Narrow,Bold" w:hAnsi="Arial Narrow,Bold" w:cs="Arial Narrow,Bold"/>
          <w:b/>
          <w:sz w:val="24"/>
          <w:szCs w:val="24"/>
        </w:rPr>
        <w:lastRenderedPageBreak/>
        <w:t>Bounded Buffer – Consumer</w:t>
      </w:r>
    </w:p>
    <w:p w:rsidR="00857254" w:rsidRDefault="00857254" w:rsidP="00857254">
      <w:pPr>
        <w:tabs>
          <w:tab w:val="left" w:pos="1695"/>
        </w:tabs>
        <w:jc w:val="both"/>
        <w:rPr>
          <w:rFonts w:ascii="Arial Narrow,Bold" w:hAnsi="Arial Narrow,Bold" w:cs="Arial Narrow,Bold"/>
          <w:sz w:val="24"/>
          <w:szCs w:val="24"/>
        </w:rPr>
      </w:pPr>
      <w:proofErr w:type="gramStart"/>
      <w:r w:rsidRPr="00E13E30">
        <w:rPr>
          <w:rFonts w:ascii="Arial Narrow,Bold" w:hAnsi="Arial Narrow,Bold" w:cs="Arial Narrow,Bold"/>
          <w:sz w:val="24"/>
          <w:szCs w:val="24"/>
        </w:rPr>
        <w:t>while</w:t>
      </w:r>
      <w:proofErr w:type="gramEnd"/>
      <w:r w:rsidRPr="00E13E30">
        <w:rPr>
          <w:rFonts w:ascii="Arial Narrow,Bold" w:hAnsi="Arial Narrow,Bold" w:cs="Arial Narrow,Bold"/>
          <w:sz w:val="24"/>
          <w:szCs w:val="24"/>
        </w:rPr>
        <w:t xml:space="preserve"> (true) </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w:t>
      </w:r>
    </w:p>
    <w:p w:rsidR="00857254" w:rsidRPr="00E13E30" w:rsidRDefault="00857254" w:rsidP="00857254">
      <w:pPr>
        <w:tabs>
          <w:tab w:val="left" w:pos="1695"/>
        </w:tabs>
        <w:jc w:val="both"/>
        <w:rPr>
          <w:rFonts w:ascii="Arial Narrow,Bold" w:hAnsi="Arial Narrow,Bold" w:cs="Arial Narrow,Bold"/>
          <w:sz w:val="24"/>
          <w:szCs w:val="24"/>
        </w:rPr>
      </w:pPr>
      <w:proofErr w:type="gramStart"/>
      <w:r w:rsidRPr="00E13E30">
        <w:rPr>
          <w:rFonts w:ascii="Arial Narrow,Bold" w:hAnsi="Arial Narrow,Bold" w:cs="Arial Narrow,Bold"/>
          <w:sz w:val="24"/>
          <w:szCs w:val="24"/>
        </w:rPr>
        <w:t>while</w:t>
      </w:r>
      <w:proofErr w:type="gramEnd"/>
      <w:r w:rsidRPr="00E13E30">
        <w:rPr>
          <w:rFonts w:ascii="Arial Narrow,Bold" w:hAnsi="Arial Narrow,Bold" w:cs="Arial Narrow,Bold"/>
          <w:sz w:val="24"/>
          <w:szCs w:val="24"/>
        </w:rPr>
        <w:t xml:space="preserve"> (in == out)</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 xml:space="preserve">                 ; // do nothing -- nothing to consume</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t xml:space="preserve">     // remove an item from the buffer</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r>
      <w:proofErr w:type="gramStart"/>
      <w:r w:rsidRPr="00E13E30">
        <w:rPr>
          <w:rFonts w:ascii="Arial Narrow,Bold" w:hAnsi="Arial Narrow,Bold" w:cs="Arial Narrow,Bold"/>
          <w:sz w:val="24"/>
          <w:szCs w:val="24"/>
        </w:rPr>
        <w:t>item</w:t>
      </w:r>
      <w:proofErr w:type="gramEnd"/>
      <w:r w:rsidRPr="00E13E30">
        <w:rPr>
          <w:rFonts w:ascii="Arial Narrow,Bold" w:hAnsi="Arial Narrow,Bold" w:cs="Arial Narrow,Bold"/>
          <w:sz w:val="24"/>
          <w:szCs w:val="24"/>
        </w:rPr>
        <w:t xml:space="preserve"> = buffer[out];</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r>
      <w:proofErr w:type="gramStart"/>
      <w:r w:rsidRPr="00E13E30">
        <w:rPr>
          <w:rFonts w:ascii="Arial Narrow,Bold" w:hAnsi="Arial Narrow,Bold" w:cs="Arial Narrow,Bold"/>
          <w:sz w:val="24"/>
          <w:szCs w:val="24"/>
        </w:rPr>
        <w:t>out</w:t>
      </w:r>
      <w:proofErr w:type="gramEnd"/>
      <w:r w:rsidRPr="00E13E30">
        <w:rPr>
          <w:rFonts w:ascii="Arial Narrow,Bold" w:hAnsi="Arial Narrow,Bold" w:cs="Arial Narrow,Bold"/>
          <w:sz w:val="24"/>
          <w:szCs w:val="24"/>
        </w:rPr>
        <w:t xml:space="preserve"> = (out + 1) % BUFFER SIZE;</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b/>
      </w:r>
      <w:proofErr w:type="gramStart"/>
      <w:r w:rsidRPr="00E13E30">
        <w:rPr>
          <w:rFonts w:ascii="Arial Narrow,Bold" w:hAnsi="Arial Narrow,Bold" w:cs="Arial Narrow,Bold"/>
          <w:sz w:val="24"/>
          <w:szCs w:val="24"/>
        </w:rPr>
        <w:t>return</w:t>
      </w:r>
      <w:proofErr w:type="gramEnd"/>
      <w:r w:rsidRPr="00E13E30">
        <w:rPr>
          <w:rFonts w:ascii="Arial Narrow,Bold" w:hAnsi="Arial Narrow,Bold" w:cs="Arial Narrow,Bold"/>
          <w:sz w:val="24"/>
          <w:szCs w:val="24"/>
        </w:rPr>
        <w:t xml:space="preserve"> item;</w:t>
      </w:r>
    </w:p>
    <w:p w:rsidR="00857254" w:rsidRPr="00E13E30" w:rsidRDefault="00857254" w:rsidP="00857254">
      <w:p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w:t>
      </w:r>
    </w:p>
    <w:p w:rsidR="00857254" w:rsidRDefault="00857254" w:rsidP="00857254">
      <w:pPr>
        <w:tabs>
          <w:tab w:val="left" w:pos="1695"/>
        </w:tabs>
        <w:jc w:val="both"/>
        <w:rPr>
          <w:rFonts w:ascii="Arial Narrow,Bold" w:hAnsi="Arial Narrow,Bold" w:cs="Arial Narrow,Bold"/>
          <w:b/>
          <w:sz w:val="24"/>
          <w:szCs w:val="24"/>
        </w:rPr>
      </w:pPr>
      <w:proofErr w:type="spellStart"/>
      <w:r w:rsidRPr="00E13E30">
        <w:rPr>
          <w:rFonts w:ascii="Arial Narrow,Bold" w:hAnsi="Arial Narrow,Bold" w:cs="Arial Narrow,Bold"/>
          <w:b/>
          <w:sz w:val="24"/>
          <w:szCs w:val="24"/>
        </w:rPr>
        <w:t>InterprocessCommunication</w:t>
      </w:r>
      <w:proofErr w:type="spellEnd"/>
      <w:r w:rsidRPr="00E13E30">
        <w:rPr>
          <w:rFonts w:ascii="Arial Narrow,Bold" w:hAnsi="Arial Narrow,Bold" w:cs="Arial Narrow,Bold"/>
          <w:b/>
          <w:sz w:val="24"/>
          <w:szCs w:val="24"/>
        </w:rPr>
        <w:t xml:space="preserve"> – </w:t>
      </w:r>
      <w:r w:rsidRPr="00E13E30">
        <w:rPr>
          <w:rFonts w:ascii="Arial Narrow,Bold" w:hAnsi="Arial Narrow,Bold" w:cs="Arial Narrow,Bold"/>
          <w:b/>
          <w:sz w:val="24"/>
          <w:szCs w:val="24"/>
        </w:rPr>
        <w:br/>
        <w:t>Message Passing</w:t>
      </w:r>
    </w:p>
    <w:p w:rsidR="00857254" w:rsidRPr="00E13E30" w:rsidRDefault="00857254" w:rsidP="00857254">
      <w:pPr>
        <w:numPr>
          <w:ilvl w:val="0"/>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Mechanism for processes to communicate and to synchronize their actions</w:t>
      </w:r>
    </w:p>
    <w:p w:rsidR="00857254" w:rsidRPr="00E13E30" w:rsidRDefault="00857254" w:rsidP="00857254">
      <w:pPr>
        <w:numPr>
          <w:ilvl w:val="0"/>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Message system – processes communicate with each other without resorting to shared variables</w:t>
      </w:r>
    </w:p>
    <w:p w:rsidR="00857254" w:rsidRPr="00E13E30" w:rsidRDefault="00857254" w:rsidP="00857254">
      <w:pPr>
        <w:numPr>
          <w:ilvl w:val="0"/>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IPC facility provides two operations:</w:t>
      </w:r>
    </w:p>
    <w:p w:rsidR="00857254" w:rsidRPr="00E13E30" w:rsidRDefault="00857254" w:rsidP="00857254">
      <w:pPr>
        <w:numPr>
          <w:ilvl w:val="1"/>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bCs/>
          <w:sz w:val="24"/>
          <w:szCs w:val="24"/>
        </w:rPr>
        <w:t>send</w:t>
      </w:r>
      <w:r w:rsidRPr="00E13E30">
        <w:rPr>
          <w:rFonts w:ascii="Arial Narrow,Bold" w:hAnsi="Arial Narrow,Bold" w:cs="Arial Narrow,Bold"/>
          <w:sz w:val="24"/>
          <w:szCs w:val="24"/>
        </w:rPr>
        <w:t>(</w:t>
      </w:r>
      <w:r w:rsidRPr="00E13E30">
        <w:rPr>
          <w:rFonts w:ascii="Arial Narrow,Bold" w:hAnsi="Arial Narrow,Bold" w:cs="Arial Narrow,Bold"/>
          <w:i/>
          <w:iCs/>
          <w:sz w:val="24"/>
          <w:szCs w:val="24"/>
        </w:rPr>
        <w:t>message</w:t>
      </w:r>
      <w:r w:rsidRPr="00E13E30">
        <w:rPr>
          <w:rFonts w:ascii="Arial Narrow,Bold" w:hAnsi="Arial Narrow,Bold" w:cs="Arial Narrow,Bold"/>
          <w:sz w:val="24"/>
          <w:szCs w:val="24"/>
        </w:rPr>
        <w:t xml:space="preserve">) – message size fixed or variable </w:t>
      </w:r>
    </w:p>
    <w:p w:rsidR="00857254" w:rsidRPr="00E13E30" w:rsidRDefault="00857254" w:rsidP="00857254">
      <w:pPr>
        <w:numPr>
          <w:ilvl w:val="1"/>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bCs/>
          <w:sz w:val="24"/>
          <w:szCs w:val="24"/>
        </w:rPr>
        <w:t>receive</w:t>
      </w:r>
      <w:r w:rsidRPr="00E13E30">
        <w:rPr>
          <w:rFonts w:ascii="Arial Narrow,Bold" w:hAnsi="Arial Narrow,Bold" w:cs="Arial Narrow,Bold"/>
          <w:sz w:val="24"/>
          <w:szCs w:val="24"/>
        </w:rPr>
        <w:t>(</w:t>
      </w:r>
      <w:r w:rsidRPr="00E13E30">
        <w:rPr>
          <w:rFonts w:ascii="Arial Narrow,Bold" w:hAnsi="Arial Narrow,Bold" w:cs="Arial Narrow,Bold"/>
          <w:i/>
          <w:iCs/>
          <w:sz w:val="24"/>
          <w:szCs w:val="24"/>
        </w:rPr>
        <w:t>message</w:t>
      </w:r>
      <w:r w:rsidRPr="00E13E30">
        <w:rPr>
          <w:rFonts w:ascii="Arial Narrow,Bold" w:hAnsi="Arial Narrow,Bold" w:cs="Arial Narrow,Bold"/>
          <w:sz w:val="24"/>
          <w:szCs w:val="24"/>
        </w:rPr>
        <w:t>)</w:t>
      </w:r>
    </w:p>
    <w:p w:rsidR="00857254" w:rsidRPr="00E13E30" w:rsidRDefault="00857254" w:rsidP="00857254">
      <w:pPr>
        <w:numPr>
          <w:ilvl w:val="0"/>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 xml:space="preserve">If </w:t>
      </w:r>
      <w:r w:rsidRPr="00E13E30">
        <w:rPr>
          <w:rFonts w:ascii="Arial Narrow,Bold" w:hAnsi="Arial Narrow,Bold" w:cs="Arial Narrow,Bold"/>
          <w:i/>
          <w:iCs/>
          <w:sz w:val="24"/>
          <w:szCs w:val="24"/>
        </w:rPr>
        <w:t>P</w:t>
      </w:r>
      <w:r w:rsidRPr="00E13E30">
        <w:rPr>
          <w:rFonts w:ascii="Arial Narrow,Bold" w:hAnsi="Arial Narrow,Bold" w:cs="Arial Narrow,Bold"/>
          <w:sz w:val="24"/>
          <w:szCs w:val="24"/>
        </w:rPr>
        <w:t xml:space="preserve"> and </w:t>
      </w:r>
      <w:r w:rsidRPr="00E13E30">
        <w:rPr>
          <w:rFonts w:ascii="Arial Narrow,Bold" w:hAnsi="Arial Narrow,Bold" w:cs="Arial Narrow,Bold"/>
          <w:i/>
          <w:iCs/>
          <w:sz w:val="24"/>
          <w:szCs w:val="24"/>
        </w:rPr>
        <w:t>Q</w:t>
      </w:r>
      <w:r w:rsidRPr="00E13E30">
        <w:rPr>
          <w:rFonts w:ascii="Arial Narrow,Bold" w:hAnsi="Arial Narrow,Bold" w:cs="Arial Narrow,Bold"/>
          <w:sz w:val="24"/>
          <w:szCs w:val="24"/>
        </w:rPr>
        <w:t xml:space="preserve"> wish to communicate, they need to:</w:t>
      </w:r>
    </w:p>
    <w:p w:rsidR="00857254" w:rsidRPr="00E13E30" w:rsidRDefault="00857254" w:rsidP="00857254">
      <w:pPr>
        <w:numPr>
          <w:ilvl w:val="1"/>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 xml:space="preserve">establish a </w:t>
      </w:r>
      <w:r w:rsidRPr="00E13E30">
        <w:rPr>
          <w:rFonts w:ascii="Arial Narrow,Bold" w:hAnsi="Arial Narrow,Bold" w:cs="Arial Narrow,Bold"/>
          <w:i/>
          <w:iCs/>
          <w:sz w:val="24"/>
          <w:szCs w:val="24"/>
        </w:rPr>
        <w:t>communicationlink</w:t>
      </w:r>
      <w:r w:rsidRPr="00E13E30">
        <w:rPr>
          <w:rFonts w:ascii="Arial Narrow,Bold" w:hAnsi="Arial Narrow,Bold" w:cs="Arial Narrow,Bold"/>
          <w:sz w:val="24"/>
          <w:szCs w:val="24"/>
        </w:rPr>
        <w:t xml:space="preserve"> between them</w:t>
      </w:r>
    </w:p>
    <w:p w:rsidR="00857254" w:rsidRPr="00E13E30" w:rsidRDefault="00857254" w:rsidP="00857254">
      <w:pPr>
        <w:numPr>
          <w:ilvl w:val="1"/>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exchange messages via send/receive</w:t>
      </w:r>
    </w:p>
    <w:p w:rsidR="00857254" w:rsidRPr="00E13E30" w:rsidRDefault="00857254" w:rsidP="00857254">
      <w:pPr>
        <w:numPr>
          <w:ilvl w:val="0"/>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Implementation of communication link</w:t>
      </w:r>
    </w:p>
    <w:p w:rsidR="00857254" w:rsidRPr="00E13E30" w:rsidRDefault="00857254" w:rsidP="00857254">
      <w:pPr>
        <w:numPr>
          <w:ilvl w:val="1"/>
          <w:numId w:val="130"/>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physical (e.g., shared memory, hardware bus)</w:t>
      </w:r>
    </w:p>
    <w:p w:rsidR="00857254" w:rsidRDefault="00857254" w:rsidP="00857254">
      <w:pPr>
        <w:tabs>
          <w:tab w:val="left" w:pos="1695"/>
        </w:tabs>
        <w:jc w:val="both"/>
        <w:rPr>
          <w:rFonts w:ascii="Arial Narrow,Bold" w:hAnsi="Arial Narrow,Bold" w:cs="Arial Narrow,Bold"/>
          <w:b/>
          <w:sz w:val="24"/>
          <w:szCs w:val="24"/>
        </w:rPr>
      </w:pPr>
      <w:r w:rsidRPr="00E13E30">
        <w:rPr>
          <w:rFonts w:ascii="Arial Narrow,Bold" w:hAnsi="Arial Narrow,Bold" w:cs="Arial Narrow,Bold"/>
          <w:b/>
          <w:sz w:val="24"/>
          <w:szCs w:val="24"/>
        </w:rPr>
        <w:t>Implementation Questions</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How are links established?</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Can a link be associated with more than two processes?</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How many links can there be between every pair of communicating processes?</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What is the capacity of a link?</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lastRenderedPageBreak/>
        <w:t>Is the size of a message that the link can accommodate fixed or variable?</w:t>
      </w:r>
    </w:p>
    <w:p w:rsidR="00857254" w:rsidRPr="00E13E30" w:rsidRDefault="00857254" w:rsidP="00857254">
      <w:pPr>
        <w:numPr>
          <w:ilvl w:val="0"/>
          <w:numId w:val="131"/>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Is a link unidirectional or bi-directional?</w:t>
      </w:r>
    </w:p>
    <w:p w:rsidR="00857254" w:rsidRDefault="00857254" w:rsidP="00857254">
      <w:pPr>
        <w:tabs>
          <w:tab w:val="left" w:pos="1695"/>
        </w:tabs>
        <w:jc w:val="both"/>
        <w:rPr>
          <w:rFonts w:ascii="Arial Narrow,Bold" w:hAnsi="Arial Narrow,Bold" w:cs="Arial Narrow,Bold"/>
          <w:b/>
          <w:sz w:val="24"/>
          <w:szCs w:val="24"/>
        </w:rPr>
      </w:pPr>
      <w:r w:rsidRPr="00E13E30">
        <w:rPr>
          <w:rFonts w:ascii="Arial Narrow,Bold" w:hAnsi="Arial Narrow,Bold" w:cs="Arial Narrow,Bold"/>
          <w:b/>
          <w:sz w:val="24"/>
          <w:szCs w:val="24"/>
        </w:rPr>
        <w:t>Direct Communication</w:t>
      </w:r>
    </w:p>
    <w:p w:rsidR="00857254" w:rsidRPr="00E13E30" w:rsidRDefault="00857254" w:rsidP="00857254">
      <w:pPr>
        <w:numPr>
          <w:ilvl w:val="0"/>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Processes must name each other explicitly:</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bCs/>
          <w:sz w:val="24"/>
          <w:szCs w:val="24"/>
        </w:rPr>
        <w:t>send</w:t>
      </w:r>
      <w:r w:rsidRPr="00E13E30">
        <w:rPr>
          <w:rFonts w:ascii="Arial Narrow,Bold" w:hAnsi="Arial Narrow,Bold" w:cs="Arial Narrow,Bold"/>
          <w:sz w:val="24"/>
          <w:szCs w:val="24"/>
        </w:rPr>
        <w:t xml:space="preserve"> (</w:t>
      </w:r>
      <w:r w:rsidRPr="00E13E30">
        <w:rPr>
          <w:rFonts w:ascii="Arial Narrow,Bold" w:hAnsi="Arial Narrow,Bold" w:cs="Arial Narrow,Bold"/>
          <w:i/>
          <w:iCs/>
          <w:sz w:val="24"/>
          <w:szCs w:val="24"/>
        </w:rPr>
        <w:t>P, message</w:t>
      </w:r>
      <w:r w:rsidRPr="00E13E30">
        <w:rPr>
          <w:rFonts w:ascii="Arial Narrow,Bold" w:hAnsi="Arial Narrow,Bold" w:cs="Arial Narrow,Bold"/>
          <w:sz w:val="24"/>
          <w:szCs w:val="24"/>
        </w:rPr>
        <w:t>) – send a message to process P</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bCs/>
          <w:sz w:val="24"/>
          <w:szCs w:val="24"/>
        </w:rPr>
        <w:t>receive</w:t>
      </w:r>
      <w:r w:rsidRPr="00E13E30">
        <w:rPr>
          <w:rFonts w:ascii="Arial Narrow,Bold" w:hAnsi="Arial Narrow,Bold" w:cs="Arial Narrow,Bold"/>
          <w:sz w:val="24"/>
          <w:szCs w:val="24"/>
        </w:rPr>
        <w:t>(</w:t>
      </w:r>
      <w:r w:rsidRPr="00E13E30">
        <w:rPr>
          <w:rFonts w:ascii="Arial Narrow,Bold" w:hAnsi="Arial Narrow,Bold" w:cs="Arial Narrow,Bold"/>
          <w:i/>
          <w:iCs/>
          <w:sz w:val="24"/>
          <w:szCs w:val="24"/>
        </w:rPr>
        <w:t>Q, message</w:t>
      </w:r>
      <w:r w:rsidRPr="00E13E30">
        <w:rPr>
          <w:rFonts w:ascii="Arial Narrow,Bold" w:hAnsi="Arial Narrow,Bold" w:cs="Arial Narrow,Bold"/>
          <w:sz w:val="24"/>
          <w:szCs w:val="24"/>
        </w:rPr>
        <w:t>) – receive a message from process Q</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Properties of communication link</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Links are established automatically</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 link is associated with exactly one pair of communicating processes</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Between each pair there exists exactly one link</w:t>
      </w:r>
    </w:p>
    <w:p w:rsidR="00857254" w:rsidRPr="00E13E30" w:rsidRDefault="00857254" w:rsidP="00857254">
      <w:pPr>
        <w:numPr>
          <w:ilvl w:val="1"/>
          <w:numId w:val="132"/>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The link may be unidirectional, but is usually bi-directional</w:t>
      </w:r>
    </w:p>
    <w:p w:rsidR="00857254" w:rsidRDefault="00857254" w:rsidP="00857254">
      <w:pPr>
        <w:tabs>
          <w:tab w:val="left" w:pos="1695"/>
        </w:tabs>
        <w:jc w:val="both"/>
        <w:rPr>
          <w:rFonts w:ascii="Arial Narrow,Bold" w:hAnsi="Arial Narrow,Bold" w:cs="Arial Narrow,Bold"/>
          <w:b/>
          <w:sz w:val="24"/>
          <w:szCs w:val="24"/>
        </w:rPr>
      </w:pPr>
      <w:r w:rsidRPr="00E13E30">
        <w:rPr>
          <w:rFonts w:ascii="Arial Narrow,Bold" w:hAnsi="Arial Narrow,Bold" w:cs="Arial Narrow,Bold"/>
          <w:b/>
          <w:sz w:val="24"/>
          <w:szCs w:val="24"/>
        </w:rPr>
        <w:t>Indirect Communication</w:t>
      </w:r>
    </w:p>
    <w:p w:rsidR="00857254" w:rsidRPr="00E13E30" w:rsidRDefault="00857254" w:rsidP="00857254">
      <w:pPr>
        <w:numPr>
          <w:ilvl w:val="0"/>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Messages are directed and received from mailboxes (also referred to as ports)</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Each mailbox has a unique id</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Processes can communicate only if they share a mailbox</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Properties of communication link</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Link established only if processes share a common mailbox</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A link may be associated with many processes</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Each pair of processes may share several communication links</w:t>
      </w:r>
    </w:p>
    <w:p w:rsidR="00857254" w:rsidRPr="00E13E30" w:rsidRDefault="00857254" w:rsidP="00857254">
      <w:pPr>
        <w:numPr>
          <w:ilvl w:val="1"/>
          <w:numId w:val="133"/>
        </w:numPr>
        <w:tabs>
          <w:tab w:val="left" w:pos="1695"/>
        </w:tabs>
        <w:jc w:val="both"/>
        <w:rPr>
          <w:rFonts w:ascii="Arial Narrow,Bold" w:hAnsi="Arial Narrow,Bold" w:cs="Arial Narrow,Bold"/>
          <w:sz w:val="24"/>
          <w:szCs w:val="24"/>
        </w:rPr>
      </w:pPr>
      <w:r w:rsidRPr="00E13E30">
        <w:rPr>
          <w:rFonts w:ascii="Arial Narrow,Bold" w:hAnsi="Arial Narrow,Bold" w:cs="Arial Narrow,Bold"/>
          <w:sz w:val="24"/>
          <w:szCs w:val="24"/>
        </w:rPr>
        <w:t>Link may be unidirectional or bi-directional</w:t>
      </w:r>
    </w:p>
    <w:p w:rsidR="00857254" w:rsidRPr="00DE0A5B" w:rsidRDefault="00857254" w:rsidP="00857254">
      <w:pPr>
        <w:numPr>
          <w:ilvl w:val="0"/>
          <w:numId w:val="133"/>
        </w:numPr>
        <w:tabs>
          <w:tab w:val="left" w:pos="1695"/>
        </w:tabs>
        <w:jc w:val="both"/>
        <w:rPr>
          <w:rFonts w:ascii="Arial Narrow,Bold" w:hAnsi="Arial Narrow,Bold" w:cs="Arial Narrow,Bold"/>
          <w:b/>
          <w:sz w:val="24"/>
          <w:szCs w:val="24"/>
        </w:rPr>
      </w:pPr>
      <w:r w:rsidRPr="00DE0A5B">
        <w:rPr>
          <w:rFonts w:ascii="Arial Narrow,Bold" w:hAnsi="Arial Narrow,Bold" w:cs="Arial Narrow,Bold"/>
          <w:b/>
          <w:sz w:val="24"/>
          <w:szCs w:val="24"/>
        </w:rPr>
        <w:t>Operations</w:t>
      </w:r>
    </w:p>
    <w:p w:rsidR="00857254" w:rsidRPr="00DE0A5B" w:rsidRDefault="00857254" w:rsidP="00857254">
      <w:pPr>
        <w:numPr>
          <w:ilvl w:val="1"/>
          <w:numId w:val="133"/>
        </w:num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create a new mailbox</w:t>
      </w:r>
    </w:p>
    <w:p w:rsidR="00857254" w:rsidRPr="00DE0A5B" w:rsidRDefault="00857254" w:rsidP="00857254">
      <w:pPr>
        <w:numPr>
          <w:ilvl w:val="1"/>
          <w:numId w:val="133"/>
        </w:num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send and receive messages through mailbox</w:t>
      </w:r>
    </w:p>
    <w:p w:rsidR="00857254" w:rsidRPr="00DE0A5B" w:rsidRDefault="00857254" w:rsidP="00857254">
      <w:pPr>
        <w:numPr>
          <w:ilvl w:val="1"/>
          <w:numId w:val="133"/>
        </w:num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destroy a mailbox</w:t>
      </w:r>
    </w:p>
    <w:p w:rsidR="00857254" w:rsidRPr="00DE0A5B" w:rsidRDefault="00857254" w:rsidP="00857254">
      <w:pPr>
        <w:pStyle w:val="ListParagraph"/>
        <w:numPr>
          <w:ilvl w:val="1"/>
          <w:numId w:val="134"/>
        </w:numPr>
        <w:tabs>
          <w:tab w:val="left" w:pos="1695"/>
        </w:tabs>
        <w:jc w:val="both"/>
        <w:rPr>
          <w:rFonts w:ascii="Arial Narrow,Bold" w:hAnsi="Arial Narrow,Bold" w:cs="Arial Narrow,Bold"/>
          <w:b/>
          <w:sz w:val="24"/>
          <w:szCs w:val="24"/>
        </w:rPr>
      </w:pPr>
      <w:r w:rsidRPr="00DE0A5B">
        <w:rPr>
          <w:rFonts w:ascii="Arial Narrow,Bold" w:hAnsi="Arial Narrow,Bold" w:cs="Arial Narrow,Bold"/>
          <w:b/>
          <w:sz w:val="24"/>
          <w:szCs w:val="24"/>
        </w:rPr>
        <w:t>Primitives are defined as:</w:t>
      </w:r>
    </w:p>
    <w:p w:rsidR="00857254" w:rsidRPr="00DE0A5B" w:rsidRDefault="00857254" w:rsidP="00857254">
      <w:p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ab/>
      </w:r>
      <w:proofErr w:type="gramStart"/>
      <w:r w:rsidRPr="00DE0A5B">
        <w:rPr>
          <w:rFonts w:ascii="Arial Narrow,Bold" w:hAnsi="Arial Narrow,Bold" w:cs="Arial Narrow,Bold"/>
          <w:b/>
          <w:bCs/>
          <w:sz w:val="24"/>
          <w:szCs w:val="24"/>
        </w:rPr>
        <w:t>send</w:t>
      </w:r>
      <w:r w:rsidRPr="00DE0A5B">
        <w:rPr>
          <w:rFonts w:ascii="Arial Narrow,Bold" w:hAnsi="Arial Narrow,Bold" w:cs="Arial Narrow,Bold"/>
          <w:sz w:val="24"/>
          <w:szCs w:val="24"/>
        </w:rPr>
        <w:t>(</w:t>
      </w:r>
      <w:proofErr w:type="gramEnd"/>
      <w:r w:rsidRPr="00DE0A5B">
        <w:rPr>
          <w:rFonts w:ascii="Arial Narrow,Bold" w:hAnsi="Arial Narrow,Bold" w:cs="Arial Narrow,Bold"/>
          <w:i/>
          <w:iCs/>
          <w:sz w:val="24"/>
          <w:szCs w:val="24"/>
        </w:rPr>
        <w:t>A, message</w:t>
      </w:r>
      <w:r w:rsidRPr="00DE0A5B">
        <w:rPr>
          <w:rFonts w:ascii="Arial Narrow,Bold" w:hAnsi="Arial Narrow,Bold" w:cs="Arial Narrow,Bold"/>
          <w:sz w:val="24"/>
          <w:szCs w:val="24"/>
        </w:rPr>
        <w:t>) – send a message to mailbox A</w:t>
      </w:r>
    </w:p>
    <w:p w:rsidR="00857254" w:rsidRPr="00DE0A5B" w:rsidRDefault="00857254" w:rsidP="00857254">
      <w:p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ab/>
      </w:r>
      <w:proofErr w:type="gramStart"/>
      <w:r w:rsidRPr="00DE0A5B">
        <w:rPr>
          <w:rFonts w:ascii="Arial Narrow,Bold" w:hAnsi="Arial Narrow,Bold" w:cs="Arial Narrow,Bold"/>
          <w:b/>
          <w:bCs/>
          <w:sz w:val="24"/>
          <w:szCs w:val="24"/>
        </w:rPr>
        <w:t>receive</w:t>
      </w:r>
      <w:r w:rsidRPr="00DE0A5B">
        <w:rPr>
          <w:rFonts w:ascii="Arial Narrow,Bold" w:hAnsi="Arial Narrow,Bold" w:cs="Arial Narrow,Bold"/>
          <w:sz w:val="24"/>
          <w:szCs w:val="24"/>
        </w:rPr>
        <w:t>(</w:t>
      </w:r>
      <w:proofErr w:type="gramEnd"/>
      <w:r w:rsidRPr="00DE0A5B">
        <w:rPr>
          <w:rFonts w:ascii="Arial Narrow,Bold" w:hAnsi="Arial Narrow,Bold" w:cs="Arial Narrow,Bold"/>
          <w:i/>
          <w:iCs/>
          <w:sz w:val="24"/>
          <w:szCs w:val="24"/>
        </w:rPr>
        <w:t>A, message</w:t>
      </w:r>
      <w:r w:rsidRPr="00DE0A5B">
        <w:rPr>
          <w:rFonts w:ascii="Arial Narrow,Bold" w:hAnsi="Arial Narrow,Bold" w:cs="Arial Narrow,Bold"/>
          <w:sz w:val="24"/>
          <w:szCs w:val="24"/>
        </w:rPr>
        <w:t>) – receive a message from mailbox A</w:t>
      </w:r>
    </w:p>
    <w:p w:rsidR="00857254" w:rsidRPr="00DE0A5B" w:rsidRDefault="00857254" w:rsidP="00857254">
      <w:pPr>
        <w:numPr>
          <w:ilvl w:val="0"/>
          <w:numId w:val="135"/>
        </w:numPr>
        <w:tabs>
          <w:tab w:val="left" w:pos="1695"/>
        </w:tabs>
        <w:jc w:val="both"/>
        <w:rPr>
          <w:rFonts w:ascii="Arial Narrow,Bold" w:hAnsi="Arial Narrow,Bold" w:cs="Arial Narrow,Bold"/>
          <w:b/>
          <w:sz w:val="24"/>
          <w:szCs w:val="24"/>
        </w:rPr>
      </w:pPr>
      <w:r w:rsidRPr="00DE0A5B">
        <w:rPr>
          <w:rFonts w:ascii="Arial Narrow,Bold" w:hAnsi="Arial Narrow,Bold" w:cs="Arial Narrow,Bold"/>
          <w:b/>
          <w:sz w:val="24"/>
          <w:szCs w:val="24"/>
        </w:rPr>
        <w:lastRenderedPageBreak/>
        <w:t>Mailbox sharing</w:t>
      </w:r>
    </w:p>
    <w:p w:rsidR="00857254" w:rsidRPr="00DE0A5B" w:rsidRDefault="00857254" w:rsidP="00857254">
      <w:pPr>
        <w:numPr>
          <w:ilvl w:val="1"/>
          <w:numId w:val="135"/>
        </w:numPr>
        <w:tabs>
          <w:tab w:val="left" w:pos="1695"/>
        </w:tabs>
        <w:jc w:val="both"/>
        <w:rPr>
          <w:rFonts w:ascii="Arial Narrow,Bold" w:hAnsi="Arial Narrow,Bold" w:cs="Arial Narrow,Bold"/>
          <w:sz w:val="24"/>
          <w:szCs w:val="24"/>
        </w:rPr>
      </w:pPr>
      <w:r w:rsidRPr="00DE0A5B">
        <w:rPr>
          <w:rFonts w:ascii="Arial Narrow,Bold" w:hAnsi="Arial Narrow,Bold" w:cs="Arial Narrow,Bold"/>
          <w:i/>
          <w:iCs/>
          <w:sz w:val="24"/>
          <w:szCs w:val="24"/>
        </w:rPr>
        <w:t>P</w:t>
      </w:r>
      <w:r w:rsidRPr="00DE0A5B">
        <w:rPr>
          <w:rFonts w:ascii="Arial Narrow,Bold" w:hAnsi="Arial Narrow,Bold" w:cs="Arial Narrow,Bold"/>
          <w:i/>
          <w:iCs/>
          <w:sz w:val="24"/>
          <w:szCs w:val="24"/>
          <w:vertAlign w:val="subscript"/>
        </w:rPr>
        <w:t>1</w:t>
      </w:r>
      <w:r w:rsidRPr="00DE0A5B">
        <w:rPr>
          <w:rFonts w:ascii="Arial Narrow,Bold" w:hAnsi="Arial Narrow,Bold" w:cs="Arial Narrow,Bold"/>
          <w:i/>
          <w:iCs/>
          <w:sz w:val="24"/>
          <w:szCs w:val="24"/>
        </w:rPr>
        <w:t>, P</w:t>
      </w:r>
      <w:r w:rsidRPr="00DE0A5B">
        <w:rPr>
          <w:rFonts w:ascii="Arial Narrow,Bold" w:hAnsi="Arial Narrow,Bold" w:cs="Arial Narrow,Bold"/>
          <w:i/>
          <w:iCs/>
          <w:sz w:val="24"/>
          <w:szCs w:val="24"/>
          <w:vertAlign w:val="subscript"/>
        </w:rPr>
        <w:t>2</w:t>
      </w:r>
      <w:r w:rsidRPr="00DE0A5B">
        <w:rPr>
          <w:rFonts w:ascii="Arial Narrow,Bold" w:hAnsi="Arial Narrow,Bold" w:cs="Arial Narrow,Bold"/>
          <w:i/>
          <w:iCs/>
          <w:sz w:val="24"/>
          <w:szCs w:val="24"/>
        </w:rPr>
        <w:t>,</w:t>
      </w:r>
      <w:r w:rsidRPr="00DE0A5B">
        <w:rPr>
          <w:rFonts w:ascii="Arial Narrow,Bold" w:hAnsi="Arial Narrow,Bold" w:cs="Arial Narrow,Bold"/>
          <w:sz w:val="24"/>
          <w:szCs w:val="24"/>
        </w:rPr>
        <w:t xml:space="preserve"> and</w:t>
      </w:r>
      <w:r w:rsidRPr="00DE0A5B">
        <w:rPr>
          <w:rFonts w:ascii="Arial Narrow,Bold" w:hAnsi="Arial Narrow,Bold" w:cs="Arial Narrow,Bold"/>
          <w:i/>
          <w:iCs/>
          <w:sz w:val="24"/>
          <w:szCs w:val="24"/>
        </w:rPr>
        <w:t xml:space="preserve"> P</w:t>
      </w:r>
      <w:r w:rsidRPr="00DE0A5B">
        <w:rPr>
          <w:rFonts w:ascii="Arial Narrow,Bold" w:hAnsi="Arial Narrow,Bold" w:cs="Arial Narrow,Bold"/>
          <w:i/>
          <w:iCs/>
          <w:sz w:val="24"/>
          <w:szCs w:val="24"/>
          <w:vertAlign w:val="subscript"/>
        </w:rPr>
        <w:t>3</w:t>
      </w:r>
      <w:r w:rsidRPr="00DE0A5B">
        <w:rPr>
          <w:rFonts w:ascii="Arial Narrow,Bold" w:hAnsi="Arial Narrow,Bold" w:cs="Arial Narrow,Bold"/>
          <w:sz w:val="24"/>
          <w:szCs w:val="24"/>
        </w:rPr>
        <w:t xml:space="preserve"> share mailbox A</w:t>
      </w:r>
    </w:p>
    <w:p w:rsidR="00857254" w:rsidRPr="00DE0A5B" w:rsidRDefault="00857254" w:rsidP="00857254">
      <w:pPr>
        <w:numPr>
          <w:ilvl w:val="1"/>
          <w:numId w:val="135"/>
        </w:numPr>
        <w:tabs>
          <w:tab w:val="left" w:pos="1695"/>
        </w:tabs>
        <w:jc w:val="both"/>
        <w:rPr>
          <w:rFonts w:ascii="Arial Narrow,Bold" w:hAnsi="Arial Narrow,Bold" w:cs="Arial Narrow,Bold"/>
          <w:sz w:val="24"/>
          <w:szCs w:val="24"/>
        </w:rPr>
      </w:pPr>
      <w:r w:rsidRPr="00DE0A5B">
        <w:rPr>
          <w:rFonts w:ascii="Arial Narrow,Bold" w:hAnsi="Arial Narrow,Bold" w:cs="Arial Narrow,Bold"/>
          <w:i/>
          <w:iCs/>
          <w:sz w:val="24"/>
          <w:szCs w:val="24"/>
        </w:rPr>
        <w:t>P</w:t>
      </w:r>
      <w:r w:rsidRPr="00DE0A5B">
        <w:rPr>
          <w:rFonts w:ascii="Arial Narrow,Bold" w:hAnsi="Arial Narrow,Bold" w:cs="Arial Narrow,Bold"/>
          <w:i/>
          <w:iCs/>
          <w:sz w:val="24"/>
          <w:szCs w:val="24"/>
          <w:vertAlign w:val="subscript"/>
        </w:rPr>
        <w:t>1</w:t>
      </w:r>
      <w:r w:rsidRPr="00DE0A5B">
        <w:rPr>
          <w:rFonts w:ascii="Arial Narrow,Bold" w:hAnsi="Arial Narrow,Bold" w:cs="Arial Narrow,Bold"/>
          <w:sz w:val="24"/>
          <w:szCs w:val="24"/>
        </w:rPr>
        <w:t xml:space="preserve">, sends; </w:t>
      </w:r>
      <w:r w:rsidRPr="00DE0A5B">
        <w:rPr>
          <w:rFonts w:ascii="Arial Narrow,Bold" w:hAnsi="Arial Narrow,Bold" w:cs="Arial Narrow,Bold"/>
          <w:i/>
          <w:iCs/>
          <w:sz w:val="24"/>
          <w:szCs w:val="24"/>
        </w:rPr>
        <w:t>P</w:t>
      </w:r>
      <w:r w:rsidRPr="00DE0A5B">
        <w:rPr>
          <w:rFonts w:ascii="Arial Narrow,Bold" w:hAnsi="Arial Narrow,Bold" w:cs="Arial Narrow,Bold"/>
          <w:i/>
          <w:iCs/>
          <w:sz w:val="24"/>
          <w:szCs w:val="24"/>
          <w:vertAlign w:val="subscript"/>
        </w:rPr>
        <w:t>2</w:t>
      </w:r>
      <w:r w:rsidRPr="00DE0A5B">
        <w:rPr>
          <w:rFonts w:ascii="Arial Narrow,Bold" w:hAnsi="Arial Narrow,Bold" w:cs="Arial Narrow,Bold"/>
          <w:sz w:val="24"/>
          <w:szCs w:val="24"/>
        </w:rPr>
        <w:t>and</w:t>
      </w:r>
      <w:r w:rsidRPr="00DE0A5B">
        <w:rPr>
          <w:rFonts w:ascii="Arial Narrow,Bold" w:hAnsi="Arial Narrow,Bold" w:cs="Arial Narrow,Bold"/>
          <w:i/>
          <w:iCs/>
          <w:sz w:val="24"/>
          <w:szCs w:val="24"/>
        </w:rPr>
        <w:t xml:space="preserve"> P</w:t>
      </w:r>
      <w:r w:rsidRPr="00DE0A5B">
        <w:rPr>
          <w:rFonts w:ascii="Arial Narrow,Bold" w:hAnsi="Arial Narrow,Bold" w:cs="Arial Narrow,Bold"/>
          <w:i/>
          <w:iCs/>
          <w:sz w:val="24"/>
          <w:szCs w:val="24"/>
          <w:vertAlign w:val="subscript"/>
        </w:rPr>
        <w:t>3</w:t>
      </w:r>
      <w:r w:rsidRPr="00DE0A5B">
        <w:rPr>
          <w:rFonts w:ascii="Arial Narrow,Bold" w:hAnsi="Arial Narrow,Bold" w:cs="Arial Narrow,Bold"/>
          <w:sz w:val="24"/>
          <w:szCs w:val="24"/>
        </w:rPr>
        <w:t xml:space="preserve"> receive</w:t>
      </w:r>
    </w:p>
    <w:p w:rsidR="00857254" w:rsidRPr="00DE0A5B" w:rsidRDefault="00857254" w:rsidP="00857254">
      <w:pPr>
        <w:numPr>
          <w:ilvl w:val="1"/>
          <w:numId w:val="135"/>
        </w:numPr>
        <w:tabs>
          <w:tab w:val="left" w:pos="1695"/>
        </w:tabs>
        <w:jc w:val="both"/>
        <w:rPr>
          <w:rFonts w:ascii="Arial Narrow,Bold" w:hAnsi="Arial Narrow,Bold" w:cs="Arial Narrow,Bold"/>
          <w:sz w:val="24"/>
          <w:szCs w:val="24"/>
        </w:rPr>
      </w:pPr>
      <w:r w:rsidRPr="00DE0A5B">
        <w:rPr>
          <w:rFonts w:ascii="Arial Narrow,Bold" w:hAnsi="Arial Narrow,Bold" w:cs="Arial Narrow,Bold"/>
          <w:sz w:val="24"/>
          <w:szCs w:val="24"/>
        </w:rPr>
        <w:t>Who gets the message?</w:t>
      </w:r>
    </w:p>
    <w:p w:rsidR="00857254" w:rsidRPr="0095657C" w:rsidRDefault="00857254" w:rsidP="00857254">
      <w:pPr>
        <w:numPr>
          <w:ilvl w:val="0"/>
          <w:numId w:val="135"/>
        </w:numPr>
        <w:tabs>
          <w:tab w:val="left" w:pos="1695"/>
        </w:tabs>
        <w:jc w:val="both"/>
        <w:rPr>
          <w:rFonts w:ascii="Arial Narrow,Bold" w:hAnsi="Arial Narrow,Bold" w:cs="Arial Narrow,Bold"/>
          <w:b/>
          <w:sz w:val="24"/>
          <w:szCs w:val="24"/>
        </w:rPr>
      </w:pPr>
      <w:r w:rsidRPr="0095657C">
        <w:rPr>
          <w:rFonts w:ascii="Arial Narrow,Bold" w:hAnsi="Arial Narrow,Bold" w:cs="Arial Narrow,Bold"/>
          <w:b/>
          <w:sz w:val="24"/>
          <w:szCs w:val="24"/>
        </w:rPr>
        <w:t>Solutions</w:t>
      </w:r>
    </w:p>
    <w:p w:rsidR="00857254" w:rsidRPr="0095657C" w:rsidRDefault="00857254" w:rsidP="00857254">
      <w:pPr>
        <w:numPr>
          <w:ilvl w:val="1"/>
          <w:numId w:val="135"/>
        </w:numPr>
        <w:tabs>
          <w:tab w:val="left" w:pos="1695"/>
        </w:tabs>
        <w:jc w:val="both"/>
        <w:rPr>
          <w:rFonts w:ascii="Arial Narrow,Bold" w:hAnsi="Arial Narrow,Bold" w:cs="Arial Narrow,Bold"/>
          <w:sz w:val="24"/>
          <w:szCs w:val="24"/>
        </w:rPr>
      </w:pPr>
      <w:r w:rsidRPr="0095657C">
        <w:rPr>
          <w:rFonts w:ascii="Arial Narrow,Bold" w:hAnsi="Arial Narrow,Bold" w:cs="Arial Narrow,Bold"/>
          <w:sz w:val="24"/>
          <w:szCs w:val="24"/>
        </w:rPr>
        <w:t>Allow a link to be associated with at most two processes</w:t>
      </w:r>
    </w:p>
    <w:p w:rsidR="00857254" w:rsidRPr="0095657C" w:rsidRDefault="00857254" w:rsidP="00857254">
      <w:pPr>
        <w:numPr>
          <w:ilvl w:val="1"/>
          <w:numId w:val="135"/>
        </w:numPr>
        <w:tabs>
          <w:tab w:val="left" w:pos="1695"/>
        </w:tabs>
        <w:jc w:val="both"/>
        <w:rPr>
          <w:rFonts w:ascii="Arial Narrow,Bold" w:hAnsi="Arial Narrow,Bold" w:cs="Arial Narrow,Bold"/>
          <w:sz w:val="24"/>
          <w:szCs w:val="24"/>
        </w:rPr>
      </w:pPr>
      <w:r w:rsidRPr="0095657C">
        <w:rPr>
          <w:rFonts w:ascii="Arial Narrow,Bold" w:hAnsi="Arial Narrow,Bold" w:cs="Arial Narrow,Bold"/>
          <w:sz w:val="24"/>
          <w:szCs w:val="24"/>
        </w:rPr>
        <w:t>Allow only one process at a time to execute a receive operation</w:t>
      </w:r>
    </w:p>
    <w:p w:rsidR="00857254" w:rsidRPr="0095657C" w:rsidRDefault="00857254" w:rsidP="00857254">
      <w:pPr>
        <w:numPr>
          <w:ilvl w:val="1"/>
          <w:numId w:val="135"/>
        </w:numPr>
        <w:tabs>
          <w:tab w:val="left" w:pos="1695"/>
        </w:tabs>
        <w:jc w:val="both"/>
        <w:rPr>
          <w:rFonts w:ascii="Arial Narrow,Bold" w:hAnsi="Arial Narrow,Bold" w:cs="Arial Narrow,Bold"/>
          <w:sz w:val="24"/>
          <w:szCs w:val="24"/>
        </w:rPr>
      </w:pPr>
      <w:r w:rsidRPr="0095657C">
        <w:rPr>
          <w:rFonts w:ascii="Arial Narrow,Bold" w:hAnsi="Arial Narrow,Bold" w:cs="Arial Narrow,Bold"/>
          <w:sz w:val="24"/>
          <w:szCs w:val="24"/>
        </w:rPr>
        <w:t>Allow the system to select arbitrarily the receiver.  Sender is notified who the receiver was.</w:t>
      </w:r>
    </w:p>
    <w:p w:rsidR="00857254" w:rsidRDefault="00857254" w:rsidP="00857254">
      <w:pPr>
        <w:tabs>
          <w:tab w:val="left" w:pos="1695"/>
        </w:tabs>
        <w:jc w:val="both"/>
        <w:rPr>
          <w:rFonts w:ascii="Arial Narrow,Bold" w:hAnsi="Arial Narrow,Bold" w:cs="Arial Narrow,Bold"/>
          <w:b/>
          <w:sz w:val="24"/>
          <w:szCs w:val="24"/>
        </w:rPr>
      </w:pPr>
      <w:r w:rsidRPr="0095657C">
        <w:rPr>
          <w:rFonts w:ascii="Arial Narrow,Bold" w:hAnsi="Arial Narrow,Bold" w:cs="Arial Narrow,Bold"/>
          <w:b/>
          <w:sz w:val="24"/>
          <w:szCs w:val="24"/>
        </w:rPr>
        <w:t>Synchronization</w:t>
      </w:r>
    </w:p>
    <w:p w:rsidR="00857254" w:rsidRPr="0095657C" w:rsidRDefault="00857254" w:rsidP="00857254">
      <w:pPr>
        <w:numPr>
          <w:ilvl w:val="0"/>
          <w:numId w:val="136"/>
        </w:numPr>
        <w:tabs>
          <w:tab w:val="left" w:pos="1695"/>
        </w:tabs>
        <w:jc w:val="both"/>
        <w:rPr>
          <w:rFonts w:ascii="Arial Narrow,Bold" w:hAnsi="Arial Narrow,Bold" w:cs="Arial Narrow,Bold"/>
          <w:sz w:val="24"/>
          <w:szCs w:val="24"/>
        </w:rPr>
      </w:pPr>
      <w:r w:rsidRPr="0095657C">
        <w:rPr>
          <w:rFonts w:ascii="Arial Narrow,Bold" w:hAnsi="Arial Narrow,Bold" w:cs="Arial Narrow,Bold"/>
          <w:sz w:val="24"/>
          <w:szCs w:val="24"/>
        </w:rPr>
        <w:t>Message passing may be either blocking or non-blocking</w:t>
      </w:r>
    </w:p>
    <w:p w:rsidR="00857254" w:rsidRPr="0095657C" w:rsidRDefault="00857254" w:rsidP="00857254">
      <w:pPr>
        <w:numPr>
          <w:ilvl w:val="0"/>
          <w:numId w:val="136"/>
        </w:numPr>
        <w:tabs>
          <w:tab w:val="left" w:pos="1695"/>
        </w:tabs>
        <w:jc w:val="both"/>
        <w:rPr>
          <w:rFonts w:ascii="Arial Narrow,Bold" w:hAnsi="Arial Narrow,Bold" w:cs="Arial Narrow,Bold"/>
          <w:sz w:val="24"/>
          <w:szCs w:val="24"/>
        </w:rPr>
      </w:pPr>
      <w:r w:rsidRPr="0095657C">
        <w:rPr>
          <w:rFonts w:ascii="Arial Narrow,Bold" w:hAnsi="Arial Narrow,Bold" w:cs="Arial Narrow,Bold"/>
          <w:b/>
          <w:bCs/>
          <w:sz w:val="24"/>
          <w:szCs w:val="24"/>
        </w:rPr>
        <w:t>Blocking</w:t>
      </w:r>
      <w:r w:rsidRPr="0095657C">
        <w:rPr>
          <w:rFonts w:ascii="Arial Narrow,Bold" w:hAnsi="Arial Narrow,Bold" w:cs="Arial Narrow,Bold"/>
          <w:sz w:val="24"/>
          <w:szCs w:val="24"/>
        </w:rPr>
        <w:t xml:space="preserve"> is considered </w:t>
      </w:r>
      <w:r w:rsidRPr="0095657C">
        <w:rPr>
          <w:rFonts w:ascii="Arial Narrow,Bold" w:hAnsi="Arial Narrow,Bold" w:cs="Arial Narrow,Bold"/>
          <w:bCs/>
          <w:sz w:val="24"/>
          <w:szCs w:val="24"/>
        </w:rPr>
        <w:t>synchronous</w:t>
      </w:r>
    </w:p>
    <w:p w:rsidR="00857254" w:rsidRPr="0095657C" w:rsidRDefault="00857254" w:rsidP="00857254">
      <w:pPr>
        <w:numPr>
          <w:ilvl w:val="1"/>
          <w:numId w:val="136"/>
        </w:numPr>
        <w:tabs>
          <w:tab w:val="left" w:pos="1695"/>
        </w:tabs>
        <w:jc w:val="both"/>
        <w:rPr>
          <w:rFonts w:ascii="Arial Narrow,Bold" w:hAnsi="Arial Narrow,Bold" w:cs="Arial Narrow,Bold"/>
          <w:sz w:val="24"/>
          <w:szCs w:val="24"/>
        </w:rPr>
      </w:pPr>
      <w:r w:rsidRPr="0095657C">
        <w:rPr>
          <w:rFonts w:ascii="Arial Narrow,Bold" w:hAnsi="Arial Narrow,Bold" w:cs="Arial Narrow,Bold"/>
          <w:b/>
          <w:bCs/>
          <w:sz w:val="24"/>
          <w:szCs w:val="24"/>
        </w:rPr>
        <w:t>Blocking send</w:t>
      </w:r>
      <w:r w:rsidRPr="0095657C">
        <w:rPr>
          <w:rFonts w:ascii="Arial Narrow,Bold" w:hAnsi="Arial Narrow,Bold" w:cs="Arial Narrow,Bold"/>
          <w:sz w:val="24"/>
          <w:szCs w:val="24"/>
        </w:rPr>
        <w:t>has the sender block until the message is received</w:t>
      </w:r>
    </w:p>
    <w:p w:rsidR="00857254" w:rsidRPr="0095657C" w:rsidRDefault="00857254" w:rsidP="00857254">
      <w:pPr>
        <w:numPr>
          <w:ilvl w:val="1"/>
          <w:numId w:val="136"/>
        </w:numPr>
        <w:tabs>
          <w:tab w:val="left" w:pos="1695"/>
        </w:tabs>
        <w:jc w:val="both"/>
        <w:rPr>
          <w:rFonts w:ascii="Arial Narrow,Bold" w:hAnsi="Arial Narrow,Bold" w:cs="Arial Narrow,Bold"/>
          <w:sz w:val="24"/>
          <w:szCs w:val="24"/>
        </w:rPr>
      </w:pPr>
      <w:r w:rsidRPr="0095657C">
        <w:rPr>
          <w:rFonts w:ascii="Arial Narrow,Bold" w:hAnsi="Arial Narrow,Bold" w:cs="Arial Narrow,Bold"/>
          <w:b/>
          <w:bCs/>
          <w:sz w:val="24"/>
          <w:szCs w:val="24"/>
        </w:rPr>
        <w:t xml:space="preserve">Blocking receive </w:t>
      </w:r>
      <w:r w:rsidRPr="0095657C">
        <w:rPr>
          <w:rFonts w:ascii="Arial Narrow,Bold" w:hAnsi="Arial Narrow,Bold" w:cs="Arial Narrow,Bold"/>
          <w:sz w:val="24"/>
          <w:szCs w:val="24"/>
        </w:rPr>
        <w:t>has the receiver block until a message is available</w:t>
      </w:r>
    </w:p>
    <w:p w:rsidR="00857254" w:rsidRPr="0095657C" w:rsidRDefault="00857254" w:rsidP="00857254">
      <w:pPr>
        <w:numPr>
          <w:ilvl w:val="1"/>
          <w:numId w:val="136"/>
        </w:numPr>
        <w:tabs>
          <w:tab w:val="left" w:pos="1695"/>
        </w:tabs>
        <w:jc w:val="both"/>
        <w:rPr>
          <w:rFonts w:ascii="Arial Narrow,Bold" w:hAnsi="Arial Narrow,Bold" w:cs="Arial Narrow,Bold"/>
          <w:b/>
          <w:sz w:val="24"/>
          <w:szCs w:val="24"/>
        </w:rPr>
      </w:pPr>
      <w:r w:rsidRPr="0095657C">
        <w:rPr>
          <w:rFonts w:ascii="Arial Narrow,Bold" w:hAnsi="Arial Narrow,Bold" w:cs="Arial Narrow,Bold"/>
          <w:bCs/>
          <w:sz w:val="24"/>
          <w:szCs w:val="24"/>
        </w:rPr>
        <w:t>Non-blocking</w:t>
      </w:r>
      <w:r w:rsidRPr="0095657C">
        <w:rPr>
          <w:rFonts w:ascii="Arial Narrow,Bold" w:hAnsi="Arial Narrow,Bold" w:cs="Arial Narrow,Bold"/>
          <w:sz w:val="24"/>
          <w:szCs w:val="24"/>
        </w:rPr>
        <w:t xml:space="preserve"> is considered </w:t>
      </w:r>
      <w:r w:rsidRPr="0095657C">
        <w:rPr>
          <w:rFonts w:ascii="Arial Narrow,Bold" w:hAnsi="Arial Narrow,Bold" w:cs="Arial Narrow,Bold"/>
          <w:b/>
          <w:bCs/>
          <w:sz w:val="24"/>
          <w:szCs w:val="24"/>
        </w:rPr>
        <w:t>asynchronous</w:t>
      </w:r>
    </w:p>
    <w:p w:rsidR="00857254" w:rsidRPr="0095657C" w:rsidRDefault="00857254" w:rsidP="00857254">
      <w:pPr>
        <w:numPr>
          <w:ilvl w:val="1"/>
          <w:numId w:val="136"/>
        </w:numPr>
        <w:tabs>
          <w:tab w:val="left" w:pos="1695"/>
        </w:tabs>
        <w:jc w:val="both"/>
        <w:rPr>
          <w:rFonts w:ascii="Arial Narrow,Bold" w:hAnsi="Arial Narrow,Bold" w:cs="Arial Narrow,Bold"/>
          <w:sz w:val="24"/>
          <w:szCs w:val="24"/>
        </w:rPr>
      </w:pPr>
      <w:r w:rsidRPr="0095657C">
        <w:rPr>
          <w:rFonts w:ascii="Arial Narrow,Bold" w:hAnsi="Arial Narrow,Bold" w:cs="Arial Narrow,Bold"/>
          <w:b/>
          <w:bCs/>
          <w:sz w:val="24"/>
          <w:szCs w:val="24"/>
        </w:rPr>
        <w:t xml:space="preserve">Non-blocking </w:t>
      </w:r>
      <w:r w:rsidRPr="0095657C">
        <w:rPr>
          <w:rFonts w:ascii="Arial Narrow,Bold" w:hAnsi="Arial Narrow,Bold" w:cs="Arial Narrow,Bold"/>
          <w:b/>
          <w:sz w:val="24"/>
          <w:szCs w:val="24"/>
        </w:rPr>
        <w:t>send</w:t>
      </w:r>
      <w:r w:rsidRPr="0095657C">
        <w:rPr>
          <w:rFonts w:ascii="Arial Narrow,Bold" w:hAnsi="Arial Narrow,Bold" w:cs="Arial Narrow,Bold"/>
          <w:sz w:val="24"/>
          <w:szCs w:val="24"/>
        </w:rPr>
        <w:t xml:space="preserve"> has the sender send the message and continue</w:t>
      </w:r>
    </w:p>
    <w:p w:rsidR="00857254" w:rsidRPr="0095657C" w:rsidRDefault="00857254" w:rsidP="00857254">
      <w:pPr>
        <w:numPr>
          <w:ilvl w:val="1"/>
          <w:numId w:val="136"/>
        </w:numPr>
        <w:tabs>
          <w:tab w:val="left" w:pos="1695"/>
        </w:tabs>
        <w:jc w:val="both"/>
        <w:rPr>
          <w:rFonts w:ascii="Arial Narrow,Bold" w:hAnsi="Arial Narrow,Bold" w:cs="Arial Narrow,Bold"/>
          <w:b/>
          <w:sz w:val="24"/>
          <w:szCs w:val="24"/>
        </w:rPr>
      </w:pPr>
      <w:r w:rsidRPr="0095657C">
        <w:rPr>
          <w:rFonts w:ascii="Arial Narrow,Bold" w:hAnsi="Arial Narrow,Bold" w:cs="Arial Narrow,Bold"/>
          <w:b/>
          <w:bCs/>
          <w:sz w:val="24"/>
          <w:szCs w:val="24"/>
        </w:rPr>
        <w:t xml:space="preserve">Non-blocking </w:t>
      </w:r>
      <w:r w:rsidRPr="0095657C">
        <w:rPr>
          <w:rFonts w:ascii="Arial Narrow,Bold" w:hAnsi="Arial Narrow,Bold" w:cs="Arial Narrow,Bold"/>
          <w:b/>
          <w:sz w:val="24"/>
          <w:szCs w:val="24"/>
        </w:rPr>
        <w:t>receive</w:t>
      </w:r>
      <w:r w:rsidRPr="0095657C">
        <w:rPr>
          <w:rFonts w:ascii="Arial Narrow,Bold" w:hAnsi="Arial Narrow,Bold" w:cs="Arial Narrow,Bold"/>
          <w:sz w:val="24"/>
          <w:szCs w:val="24"/>
        </w:rPr>
        <w:t xml:space="preserve"> has the receiver receive a valid message or null</w:t>
      </w:r>
    </w:p>
    <w:p w:rsidR="00857254" w:rsidRDefault="00857254" w:rsidP="00857254">
      <w:pPr>
        <w:tabs>
          <w:tab w:val="left" w:pos="1695"/>
        </w:tabs>
        <w:jc w:val="both"/>
        <w:rPr>
          <w:rFonts w:ascii="Arial Narrow,Bold" w:hAnsi="Arial Narrow,Bold" w:cs="Arial Narrow,Bold"/>
          <w:b/>
          <w:sz w:val="24"/>
          <w:szCs w:val="24"/>
        </w:rPr>
      </w:pPr>
      <w:r w:rsidRPr="0095657C">
        <w:rPr>
          <w:rFonts w:ascii="Arial Narrow,Bold" w:hAnsi="Arial Narrow,Bold" w:cs="Arial Narrow,Bold"/>
          <w:b/>
          <w:sz w:val="24"/>
          <w:szCs w:val="24"/>
        </w:rPr>
        <w:t>Buffering</w:t>
      </w:r>
    </w:p>
    <w:p w:rsidR="00857254" w:rsidRPr="0095657C" w:rsidRDefault="00857254" w:rsidP="00857254">
      <w:pPr>
        <w:numPr>
          <w:ilvl w:val="0"/>
          <w:numId w:val="137"/>
        </w:numPr>
        <w:tabs>
          <w:tab w:val="num" w:pos="720"/>
          <w:tab w:val="left" w:pos="1695"/>
        </w:tabs>
        <w:jc w:val="both"/>
        <w:rPr>
          <w:rFonts w:ascii="Arial Narrow,Bold" w:hAnsi="Arial Narrow,Bold" w:cs="Arial Narrow,Bold"/>
          <w:sz w:val="24"/>
          <w:szCs w:val="24"/>
        </w:rPr>
      </w:pPr>
      <w:r w:rsidRPr="0095657C">
        <w:rPr>
          <w:rFonts w:ascii="Arial Narrow,Bold" w:hAnsi="Arial Narrow,Bold" w:cs="Arial Narrow,Bold"/>
          <w:sz w:val="24"/>
          <w:szCs w:val="24"/>
        </w:rPr>
        <w:t>Queue of messages attached to the link; implemented in one of three ways</w:t>
      </w:r>
    </w:p>
    <w:p w:rsidR="00857254" w:rsidRPr="0095657C" w:rsidRDefault="00857254" w:rsidP="00857254">
      <w:pPr>
        <w:tabs>
          <w:tab w:val="left" w:pos="1695"/>
        </w:tabs>
        <w:ind w:left="1695"/>
        <w:jc w:val="both"/>
        <w:rPr>
          <w:rFonts w:ascii="Arial Narrow,Bold" w:hAnsi="Arial Narrow,Bold" w:cs="Arial Narrow,Bold"/>
          <w:sz w:val="24"/>
          <w:szCs w:val="24"/>
        </w:rPr>
      </w:pPr>
      <w:r>
        <w:rPr>
          <w:rFonts w:ascii="Arial Narrow,Bold" w:hAnsi="Arial Narrow,Bold" w:cs="Arial Narrow,Bold"/>
          <w:sz w:val="24"/>
          <w:szCs w:val="24"/>
        </w:rPr>
        <w:tab/>
      </w:r>
      <w:r w:rsidRPr="0095657C">
        <w:rPr>
          <w:rFonts w:ascii="Arial Narrow,Bold" w:hAnsi="Arial Narrow,Bold" w:cs="Arial Narrow,Bold"/>
          <w:sz w:val="24"/>
          <w:szCs w:val="24"/>
        </w:rPr>
        <w:t>1. Zero capacity – 0 messages</w:t>
      </w:r>
      <w:r w:rsidRPr="0095657C">
        <w:rPr>
          <w:rFonts w:ascii="Arial Narrow,Bold" w:hAnsi="Arial Narrow,Bold" w:cs="Arial Narrow,Bold"/>
          <w:sz w:val="24"/>
          <w:szCs w:val="24"/>
        </w:rPr>
        <w:br/>
        <w:t>Sender must wait for receiver (rendezvous)</w:t>
      </w:r>
    </w:p>
    <w:p w:rsidR="00857254" w:rsidRPr="0095657C" w:rsidRDefault="00857254" w:rsidP="00857254">
      <w:pPr>
        <w:tabs>
          <w:tab w:val="left" w:pos="1695"/>
        </w:tabs>
        <w:ind w:left="1695"/>
        <w:jc w:val="both"/>
        <w:rPr>
          <w:rFonts w:ascii="Arial Narrow,Bold" w:hAnsi="Arial Narrow,Bold" w:cs="Arial Narrow,Bold"/>
          <w:sz w:val="24"/>
          <w:szCs w:val="24"/>
        </w:rPr>
      </w:pPr>
      <w:r>
        <w:rPr>
          <w:rFonts w:ascii="Arial Narrow,Bold" w:hAnsi="Arial Narrow,Bold" w:cs="Arial Narrow,Bold"/>
          <w:sz w:val="24"/>
          <w:szCs w:val="24"/>
        </w:rPr>
        <w:tab/>
      </w:r>
      <w:proofErr w:type="gramStart"/>
      <w:r w:rsidRPr="0095657C">
        <w:rPr>
          <w:rFonts w:ascii="Arial Narrow,Bold" w:hAnsi="Arial Narrow,Bold" w:cs="Arial Narrow,Bold"/>
          <w:sz w:val="24"/>
          <w:szCs w:val="24"/>
        </w:rPr>
        <w:t>2.Bounded</w:t>
      </w:r>
      <w:proofErr w:type="gramEnd"/>
      <w:r w:rsidRPr="0095657C">
        <w:rPr>
          <w:rFonts w:ascii="Arial Narrow,Bold" w:hAnsi="Arial Narrow,Bold" w:cs="Arial Narrow,Bold"/>
          <w:sz w:val="24"/>
          <w:szCs w:val="24"/>
        </w:rPr>
        <w:t xml:space="preserve"> capacity – finite length of </w:t>
      </w:r>
      <w:r w:rsidRPr="0095657C">
        <w:rPr>
          <w:rFonts w:ascii="Arial Narrow,Bold" w:hAnsi="Arial Narrow,Bold" w:cs="Arial Narrow,Bold"/>
          <w:i/>
          <w:iCs/>
          <w:sz w:val="24"/>
          <w:szCs w:val="24"/>
        </w:rPr>
        <w:t>n</w:t>
      </w:r>
      <w:r w:rsidRPr="0095657C">
        <w:rPr>
          <w:rFonts w:ascii="Arial Narrow,Bold" w:hAnsi="Arial Narrow,Bold" w:cs="Arial Narrow,Bold"/>
          <w:sz w:val="24"/>
          <w:szCs w:val="24"/>
        </w:rPr>
        <w:t xml:space="preserve"> messages</w:t>
      </w:r>
      <w:r w:rsidRPr="0095657C">
        <w:rPr>
          <w:rFonts w:ascii="Arial Narrow,Bold" w:hAnsi="Arial Narrow,Bold" w:cs="Arial Narrow,Bold"/>
          <w:sz w:val="24"/>
          <w:szCs w:val="24"/>
        </w:rPr>
        <w:br/>
        <w:t>Sender must wait if link full</w:t>
      </w:r>
    </w:p>
    <w:p w:rsidR="00857254" w:rsidRDefault="00857254" w:rsidP="00857254">
      <w:pPr>
        <w:tabs>
          <w:tab w:val="left" w:pos="1695"/>
        </w:tabs>
        <w:ind w:left="1440"/>
        <w:jc w:val="both"/>
        <w:rPr>
          <w:rFonts w:ascii="Arial Narrow,Bold" w:hAnsi="Arial Narrow,Bold" w:cs="Arial Narrow,Bold"/>
          <w:sz w:val="24"/>
          <w:szCs w:val="24"/>
        </w:rPr>
      </w:pPr>
      <w:r>
        <w:rPr>
          <w:rFonts w:ascii="Arial Narrow,Bold" w:hAnsi="Arial Narrow,Bold" w:cs="Arial Narrow,Bold"/>
          <w:sz w:val="24"/>
          <w:szCs w:val="24"/>
        </w:rPr>
        <w:tab/>
      </w:r>
      <w:r>
        <w:rPr>
          <w:rFonts w:ascii="Arial Narrow,Bold" w:hAnsi="Arial Narrow,Bold" w:cs="Arial Narrow,Bold"/>
          <w:sz w:val="24"/>
          <w:szCs w:val="24"/>
        </w:rPr>
        <w:tab/>
      </w:r>
      <w:proofErr w:type="gramStart"/>
      <w:r w:rsidRPr="0095657C">
        <w:rPr>
          <w:rFonts w:ascii="Arial Narrow,Bold" w:hAnsi="Arial Narrow,Bold" w:cs="Arial Narrow,Bold"/>
          <w:sz w:val="24"/>
          <w:szCs w:val="24"/>
        </w:rPr>
        <w:t>3.Unbounded</w:t>
      </w:r>
      <w:proofErr w:type="gramEnd"/>
      <w:r w:rsidRPr="0095657C">
        <w:rPr>
          <w:rFonts w:ascii="Arial Narrow,Bold" w:hAnsi="Arial Narrow,Bold" w:cs="Arial Narrow,Bold"/>
          <w:sz w:val="24"/>
          <w:szCs w:val="24"/>
        </w:rPr>
        <w:t xml:space="preserve"> capacity – infinite length </w:t>
      </w:r>
      <w:r w:rsidRPr="0095657C">
        <w:rPr>
          <w:rFonts w:ascii="Arial Narrow,Bold" w:hAnsi="Arial Narrow,Bold" w:cs="Arial Narrow,Bold"/>
          <w:sz w:val="24"/>
          <w:szCs w:val="24"/>
        </w:rPr>
        <w:br/>
        <w:t>Sender never waits</w:t>
      </w:r>
    </w:p>
    <w:p w:rsidR="00857254" w:rsidRPr="004A7A89" w:rsidRDefault="00857254" w:rsidP="00857254">
      <w:pPr>
        <w:tabs>
          <w:tab w:val="left" w:pos="1695"/>
        </w:tabs>
        <w:jc w:val="both"/>
        <w:rPr>
          <w:rFonts w:ascii="Arial Narrow,Bold" w:hAnsi="Arial Narrow,Bold" w:cs="Arial Narrow,Bold"/>
          <w:b/>
          <w:sz w:val="28"/>
          <w:szCs w:val="28"/>
        </w:rPr>
      </w:pPr>
      <w:r>
        <w:rPr>
          <w:rFonts w:ascii="Arial Narrow,Bold" w:hAnsi="Arial Narrow,Bold" w:cs="Arial Narrow,Bold"/>
          <w:b/>
          <w:sz w:val="28"/>
          <w:szCs w:val="28"/>
        </w:rPr>
        <w:t>1.19</w:t>
      </w:r>
      <w:r w:rsidRPr="004A7A89">
        <w:rPr>
          <w:rFonts w:ascii="Arial Narrow,Bold" w:hAnsi="Arial Narrow,Bold" w:cs="Arial Narrow,Bold"/>
          <w:b/>
          <w:sz w:val="28"/>
          <w:szCs w:val="28"/>
        </w:rPr>
        <w:t xml:space="preserve"> Examples of IPC Systems - POSIX</w:t>
      </w:r>
    </w:p>
    <w:p w:rsidR="00857254" w:rsidRPr="00CC4997" w:rsidRDefault="00857254" w:rsidP="00857254">
      <w:pPr>
        <w:numPr>
          <w:ilvl w:val="0"/>
          <w:numId w:val="138"/>
        </w:numPr>
        <w:tabs>
          <w:tab w:val="left" w:pos="1695"/>
        </w:tabs>
        <w:jc w:val="both"/>
        <w:rPr>
          <w:rFonts w:ascii="Arial Narrow,Bold" w:hAnsi="Arial Narrow,Bold" w:cs="Arial Narrow,Bold"/>
          <w:b/>
          <w:sz w:val="24"/>
          <w:szCs w:val="24"/>
        </w:rPr>
      </w:pPr>
      <w:r w:rsidRPr="00CC4997">
        <w:rPr>
          <w:rFonts w:ascii="Arial Narrow,Bold" w:hAnsi="Arial Narrow,Bold" w:cs="Arial Narrow,Bold"/>
          <w:b/>
          <w:sz w:val="24"/>
          <w:szCs w:val="24"/>
        </w:rPr>
        <w:t>POSIX Shared Memory</w:t>
      </w:r>
    </w:p>
    <w:p w:rsidR="00857254" w:rsidRPr="00CC4997" w:rsidRDefault="00857254" w:rsidP="00857254">
      <w:pPr>
        <w:numPr>
          <w:ilvl w:val="1"/>
          <w:numId w:val="138"/>
        </w:numPr>
        <w:tabs>
          <w:tab w:val="left" w:pos="1695"/>
        </w:tabs>
        <w:jc w:val="both"/>
        <w:rPr>
          <w:rFonts w:ascii="Arial Narrow,Bold" w:hAnsi="Arial Narrow,Bold" w:cs="Arial Narrow,Bold"/>
          <w:b/>
          <w:sz w:val="24"/>
          <w:szCs w:val="24"/>
        </w:rPr>
      </w:pPr>
      <w:r w:rsidRPr="00CC4997">
        <w:rPr>
          <w:rFonts w:ascii="Arial Narrow,Bold" w:hAnsi="Arial Narrow,Bold" w:cs="Arial Narrow,Bold"/>
          <w:b/>
          <w:sz w:val="24"/>
          <w:szCs w:val="24"/>
        </w:rPr>
        <w:t>Process first creates shared memory segment</w:t>
      </w:r>
    </w:p>
    <w:p w:rsidR="00857254" w:rsidRPr="00CC4997" w:rsidRDefault="00857254" w:rsidP="00857254">
      <w:pPr>
        <w:tabs>
          <w:tab w:val="left" w:pos="1695"/>
        </w:tabs>
        <w:jc w:val="both"/>
        <w:rPr>
          <w:rFonts w:ascii="Arial Narrow,Bold" w:hAnsi="Arial Narrow,Bold" w:cs="Arial Narrow,Bold"/>
          <w:sz w:val="24"/>
          <w:szCs w:val="24"/>
        </w:rPr>
      </w:pPr>
      <w:proofErr w:type="gramStart"/>
      <w:r w:rsidRPr="00CC4997">
        <w:rPr>
          <w:rFonts w:ascii="Arial Narrow,Bold" w:hAnsi="Arial Narrow,Bold" w:cs="Arial Narrow,Bold"/>
          <w:sz w:val="24"/>
          <w:szCs w:val="24"/>
        </w:rPr>
        <w:lastRenderedPageBreak/>
        <w:t>segment</w:t>
      </w:r>
      <w:proofErr w:type="gramEnd"/>
      <w:r w:rsidRPr="00CC4997">
        <w:rPr>
          <w:rFonts w:ascii="Arial Narrow,Bold" w:hAnsi="Arial Narrow,Bold" w:cs="Arial Narrow,Bold"/>
          <w:sz w:val="24"/>
          <w:szCs w:val="24"/>
        </w:rPr>
        <w:t xml:space="preserve"> id = </w:t>
      </w:r>
      <w:proofErr w:type="spellStart"/>
      <w:r w:rsidRPr="00CC4997">
        <w:rPr>
          <w:rFonts w:ascii="Arial Narrow,Bold" w:hAnsi="Arial Narrow,Bold" w:cs="Arial Narrow,Bold"/>
          <w:sz w:val="24"/>
          <w:szCs w:val="24"/>
        </w:rPr>
        <w:t>shmget</w:t>
      </w:r>
      <w:proofErr w:type="spellEnd"/>
      <w:r w:rsidRPr="00CC4997">
        <w:rPr>
          <w:rFonts w:ascii="Arial Narrow,Bold" w:hAnsi="Arial Narrow,Bold" w:cs="Arial Narrow,Bold"/>
          <w:sz w:val="24"/>
          <w:szCs w:val="24"/>
        </w:rPr>
        <w:t>(IPC PRIVATE, size, S IRUSR | S IWUSR);</w:t>
      </w:r>
    </w:p>
    <w:p w:rsidR="00857254" w:rsidRPr="00CC4997" w:rsidRDefault="00857254" w:rsidP="00857254">
      <w:pPr>
        <w:numPr>
          <w:ilvl w:val="1"/>
          <w:numId w:val="139"/>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Process wanting access to that shared memory must attach to it</w:t>
      </w:r>
    </w:p>
    <w:p w:rsidR="00857254" w:rsidRPr="00CC4997" w:rsidRDefault="00857254" w:rsidP="00857254">
      <w:pPr>
        <w:tabs>
          <w:tab w:val="left" w:pos="1695"/>
        </w:tabs>
        <w:jc w:val="both"/>
        <w:rPr>
          <w:rFonts w:ascii="Arial Narrow,Bold" w:hAnsi="Arial Narrow,Bold" w:cs="Arial Narrow,Bold"/>
          <w:sz w:val="24"/>
          <w:szCs w:val="24"/>
        </w:rPr>
      </w:pPr>
      <w:proofErr w:type="gramStart"/>
      <w:r w:rsidRPr="00CC4997">
        <w:rPr>
          <w:rFonts w:ascii="Arial Narrow,Bold" w:hAnsi="Arial Narrow,Bold" w:cs="Arial Narrow,Bold"/>
          <w:sz w:val="24"/>
          <w:szCs w:val="24"/>
        </w:rPr>
        <w:t>shared</w:t>
      </w:r>
      <w:proofErr w:type="gramEnd"/>
      <w:r w:rsidRPr="00CC4997">
        <w:rPr>
          <w:rFonts w:ascii="Arial Narrow,Bold" w:hAnsi="Arial Narrow,Bold" w:cs="Arial Narrow,Bold"/>
          <w:sz w:val="24"/>
          <w:szCs w:val="24"/>
        </w:rPr>
        <w:t xml:space="preserve"> memory = (char *) </w:t>
      </w:r>
      <w:proofErr w:type="spellStart"/>
      <w:r w:rsidRPr="00CC4997">
        <w:rPr>
          <w:rFonts w:ascii="Arial Narrow,Bold" w:hAnsi="Arial Narrow,Bold" w:cs="Arial Narrow,Bold"/>
          <w:sz w:val="24"/>
          <w:szCs w:val="24"/>
        </w:rPr>
        <w:t>shmat</w:t>
      </w:r>
      <w:proofErr w:type="spellEnd"/>
      <w:r w:rsidRPr="00CC4997">
        <w:rPr>
          <w:rFonts w:ascii="Arial Narrow,Bold" w:hAnsi="Arial Narrow,Bold" w:cs="Arial Narrow,Bold"/>
          <w:sz w:val="24"/>
          <w:szCs w:val="24"/>
        </w:rPr>
        <w:t>(id, NULL, 0);</w:t>
      </w:r>
    </w:p>
    <w:p w:rsidR="00857254" w:rsidRPr="00CC4997" w:rsidRDefault="00857254" w:rsidP="00857254">
      <w:pPr>
        <w:numPr>
          <w:ilvl w:val="1"/>
          <w:numId w:val="140"/>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Now the process could write to the shared memory</w:t>
      </w:r>
    </w:p>
    <w:p w:rsidR="00857254" w:rsidRPr="00CC4997" w:rsidRDefault="00857254" w:rsidP="00857254">
      <w:pPr>
        <w:tabs>
          <w:tab w:val="left" w:pos="1695"/>
        </w:tabs>
        <w:jc w:val="both"/>
        <w:rPr>
          <w:rFonts w:ascii="Arial Narrow,Bold" w:hAnsi="Arial Narrow,Bold" w:cs="Arial Narrow,Bold"/>
          <w:sz w:val="24"/>
          <w:szCs w:val="24"/>
        </w:rPr>
      </w:pPr>
      <w:proofErr w:type="spellStart"/>
      <w:proofErr w:type="gramStart"/>
      <w:r w:rsidRPr="00CC4997">
        <w:rPr>
          <w:rFonts w:ascii="Arial Narrow,Bold" w:hAnsi="Arial Narrow,Bold" w:cs="Arial Narrow,Bold"/>
          <w:sz w:val="24"/>
          <w:szCs w:val="24"/>
        </w:rPr>
        <w:t>sprintf</w:t>
      </w:r>
      <w:proofErr w:type="spellEnd"/>
      <w:r w:rsidRPr="00CC4997">
        <w:rPr>
          <w:rFonts w:ascii="Arial Narrow,Bold" w:hAnsi="Arial Narrow,Bold" w:cs="Arial Narrow,Bold"/>
          <w:sz w:val="24"/>
          <w:szCs w:val="24"/>
        </w:rPr>
        <w:t>(</w:t>
      </w:r>
      <w:proofErr w:type="gramEnd"/>
      <w:r w:rsidRPr="00CC4997">
        <w:rPr>
          <w:rFonts w:ascii="Arial Narrow,Bold" w:hAnsi="Arial Narrow,Bold" w:cs="Arial Narrow,Bold"/>
          <w:sz w:val="24"/>
          <w:szCs w:val="24"/>
        </w:rPr>
        <w:t>shared memory, "Writing to shared memory");</w:t>
      </w:r>
    </w:p>
    <w:p w:rsidR="00857254" w:rsidRPr="00CC4997" w:rsidRDefault="00857254" w:rsidP="00857254">
      <w:pPr>
        <w:numPr>
          <w:ilvl w:val="1"/>
          <w:numId w:val="141"/>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When done a process can detach the shared memory from its address space</w:t>
      </w:r>
    </w:p>
    <w:p w:rsidR="00857254" w:rsidRDefault="00857254" w:rsidP="00857254">
      <w:pPr>
        <w:tabs>
          <w:tab w:val="left" w:pos="1695"/>
        </w:tabs>
        <w:jc w:val="both"/>
        <w:rPr>
          <w:rFonts w:ascii="Arial Narrow,Bold" w:hAnsi="Arial Narrow,Bold" w:cs="Arial Narrow,Bold"/>
          <w:sz w:val="24"/>
          <w:szCs w:val="24"/>
        </w:rPr>
      </w:pPr>
      <w:proofErr w:type="spellStart"/>
      <w:proofErr w:type="gramStart"/>
      <w:r w:rsidRPr="00CC4997">
        <w:rPr>
          <w:rFonts w:ascii="Arial Narrow,Bold" w:hAnsi="Arial Narrow,Bold" w:cs="Arial Narrow,Bold"/>
          <w:sz w:val="24"/>
          <w:szCs w:val="24"/>
        </w:rPr>
        <w:t>shmdt</w:t>
      </w:r>
      <w:proofErr w:type="spellEnd"/>
      <w:r w:rsidRPr="00CC4997">
        <w:rPr>
          <w:rFonts w:ascii="Arial Narrow,Bold" w:hAnsi="Arial Narrow,Bold" w:cs="Arial Narrow,Bold"/>
          <w:sz w:val="24"/>
          <w:szCs w:val="24"/>
        </w:rPr>
        <w:t>(</w:t>
      </w:r>
      <w:proofErr w:type="gramEnd"/>
      <w:r w:rsidRPr="00CC4997">
        <w:rPr>
          <w:rFonts w:ascii="Arial Narrow,Bold" w:hAnsi="Arial Narrow,Bold" w:cs="Arial Narrow,Bold"/>
          <w:sz w:val="24"/>
          <w:szCs w:val="24"/>
        </w:rPr>
        <w:t>shared memory);</w:t>
      </w:r>
    </w:p>
    <w:p w:rsidR="00857254" w:rsidRDefault="00857254" w:rsidP="00857254">
      <w:pPr>
        <w:tabs>
          <w:tab w:val="left" w:pos="1695"/>
        </w:tabs>
        <w:jc w:val="both"/>
        <w:rPr>
          <w:rFonts w:ascii="Arial Narrow,Bold" w:hAnsi="Arial Narrow,Bold" w:cs="Arial Narrow,Bold"/>
          <w:b/>
          <w:sz w:val="24"/>
          <w:szCs w:val="24"/>
        </w:rPr>
      </w:pPr>
      <w:r w:rsidRPr="00CC4997">
        <w:rPr>
          <w:rFonts w:ascii="Arial Narrow,Bold" w:hAnsi="Arial Narrow,Bold" w:cs="Arial Narrow,Bold"/>
          <w:b/>
          <w:sz w:val="24"/>
          <w:szCs w:val="24"/>
        </w:rPr>
        <w:t xml:space="preserve">Examples of IPC Systems </w:t>
      </w:r>
      <w:r>
        <w:rPr>
          <w:rFonts w:ascii="Arial Narrow,Bold" w:hAnsi="Arial Narrow,Bold" w:cs="Arial Narrow,Bold"/>
          <w:b/>
          <w:sz w:val="24"/>
          <w:szCs w:val="24"/>
        </w:rPr>
        <w:t>–</w:t>
      </w:r>
      <w:r w:rsidRPr="00CC4997">
        <w:rPr>
          <w:rFonts w:ascii="Arial Narrow,Bold" w:hAnsi="Arial Narrow,Bold" w:cs="Arial Narrow,Bold"/>
          <w:b/>
          <w:sz w:val="24"/>
          <w:szCs w:val="24"/>
        </w:rPr>
        <w:t xml:space="preserve"> Mach</w:t>
      </w:r>
    </w:p>
    <w:p w:rsidR="00857254" w:rsidRDefault="00857254" w:rsidP="00857254">
      <w:pPr>
        <w:tabs>
          <w:tab w:val="left" w:pos="1695"/>
        </w:tabs>
        <w:jc w:val="both"/>
        <w:rPr>
          <w:rFonts w:ascii="Arial Narrow,Bold" w:hAnsi="Arial Narrow,Bold" w:cs="Arial Narrow,Bold"/>
          <w:b/>
          <w:sz w:val="24"/>
          <w:szCs w:val="24"/>
        </w:rPr>
      </w:pPr>
      <w:r w:rsidRPr="00CC4997">
        <w:rPr>
          <w:rFonts w:ascii="Arial Narrow,Bold" w:hAnsi="Arial Narrow,Bold" w:cs="Arial Narrow,Bold"/>
          <w:b/>
          <w:sz w:val="24"/>
          <w:szCs w:val="24"/>
        </w:rPr>
        <w:t>Mach communication is message based</w:t>
      </w:r>
    </w:p>
    <w:p w:rsidR="00857254" w:rsidRPr="00CC4997" w:rsidRDefault="00857254" w:rsidP="00857254">
      <w:pPr>
        <w:numPr>
          <w:ilvl w:val="1"/>
          <w:numId w:val="142"/>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 xml:space="preserve"> Even system calls are messages</w:t>
      </w:r>
    </w:p>
    <w:p w:rsidR="00857254" w:rsidRPr="00CC4997" w:rsidRDefault="00857254" w:rsidP="00857254">
      <w:pPr>
        <w:numPr>
          <w:ilvl w:val="1"/>
          <w:numId w:val="142"/>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Each task gets two mailboxes at creation- Kernel and Notify</w:t>
      </w:r>
    </w:p>
    <w:p w:rsidR="00857254" w:rsidRPr="00CC4997" w:rsidRDefault="00857254" w:rsidP="00857254">
      <w:pPr>
        <w:numPr>
          <w:ilvl w:val="1"/>
          <w:numId w:val="142"/>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Only three system calls needed for message transfer</w:t>
      </w:r>
    </w:p>
    <w:p w:rsidR="00857254" w:rsidRDefault="00857254" w:rsidP="00857254">
      <w:pPr>
        <w:tabs>
          <w:tab w:val="left" w:pos="1695"/>
        </w:tabs>
        <w:jc w:val="both"/>
        <w:rPr>
          <w:rFonts w:ascii="Arial Narrow,Bold" w:hAnsi="Arial Narrow,Bold" w:cs="Arial Narrow,Bold"/>
          <w:sz w:val="24"/>
          <w:szCs w:val="24"/>
        </w:rPr>
      </w:pPr>
      <w:proofErr w:type="spellStart"/>
      <w:r w:rsidRPr="00CC4997">
        <w:rPr>
          <w:rFonts w:ascii="Arial Narrow,Bold" w:hAnsi="Arial Narrow,Bold" w:cs="Arial Narrow,Bold"/>
          <w:sz w:val="24"/>
          <w:szCs w:val="24"/>
        </w:rPr>
        <w:t>msg_</w:t>
      </w:r>
      <w:proofErr w:type="gramStart"/>
      <w:r w:rsidRPr="00CC4997">
        <w:rPr>
          <w:rFonts w:ascii="Arial Narrow,Bold" w:hAnsi="Arial Narrow,Bold" w:cs="Arial Narrow,Bold"/>
          <w:sz w:val="24"/>
          <w:szCs w:val="24"/>
        </w:rPr>
        <w:t>send</w:t>
      </w:r>
      <w:proofErr w:type="spellEnd"/>
      <w:r w:rsidRPr="00CC4997">
        <w:rPr>
          <w:rFonts w:ascii="Arial Narrow,Bold" w:hAnsi="Arial Narrow,Bold" w:cs="Arial Narrow,Bold"/>
          <w:sz w:val="24"/>
          <w:szCs w:val="24"/>
        </w:rPr>
        <w:t>(</w:t>
      </w:r>
      <w:proofErr w:type="gramEnd"/>
      <w:r w:rsidRPr="00CC4997">
        <w:rPr>
          <w:rFonts w:ascii="Arial Narrow,Bold" w:hAnsi="Arial Narrow,Bold" w:cs="Arial Narrow,Bold"/>
          <w:sz w:val="24"/>
          <w:szCs w:val="24"/>
        </w:rPr>
        <w:t xml:space="preserve">), </w:t>
      </w:r>
      <w:proofErr w:type="spellStart"/>
      <w:r w:rsidRPr="00CC4997">
        <w:rPr>
          <w:rFonts w:ascii="Arial Narrow,Bold" w:hAnsi="Arial Narrow,Bold" w:cs="Arial Narrow,Bold"/>
          <w:sz w:val="24"/>
          <w:szCs w:val="24"/>
        </w:rPr>
        <w:t>msg_receive</w:t>
      </w:r>
      <w:proofErr w:type="spellEnd"/>
      <w:r w:rsidRPr="00CC4997">
        <w:rPr>
          <w:rFonts w:ascii="Arial Narrow,Bold" w:hAnsi="Arial Narrow,Bold" w:cs="Arial Narrow,Bold"/>
          <w:sz w:val="24"/>
          <w:szCs w:val="24"/>
        </w:rPr>
        <w:t xml:space="preserve">(), </w:t>
      </w:r>
      <w:proofErr w:type="spellStart"/>
      <w:r w:rsidRPr="00CC4997">
        <w:rPr>
          <w:rFonts w:ascii="Arial Narrow,Bold" w:hAnsi="Arial Narrow,Bold" w:cs="Arial Narrow,Bold"/>
          <w:sz w:val="24"/>
          <w:szCs w:val="24"/>
        </w:rPr>
        <w:t>msg_rpc</w:t>
      </w:r>
      <w:proofErr w:type="spellEnd"/>
      <w:r w:rsidRPr="00CC4997">
        <w:rPr>
          <w:rFonts w:ascii="Arial Narrow,Bold" w:hAnsi="Arial Narrow,Bold" w:cs="Arial Narrow,Bold"/>
          <w:sz w:val="24"/>
          <w:szCs w:val="24"/>
        </w:rPr>
        <w:t>()</w:t>
      </w:r>
    </w:p>
    <w:p w:rsidR="00857254" w:rsidRPr="00CC4997" w:rsidRDefault="00857254" w:rsidP="00857254">
      <w:pPr>
        <w:pStyle w:val="ListParagraph"/>
        <w:numPr>
          <w:ilvl w:val="0"/>
          <w:numId w:val="143"/>
        </w:numPr>
        <w:tabs>
          <w:tab w:val="left" w:pos="1695"/>
        </w:tabs>
        <w:jc w:val="both"/>
        <w:rPr>
          <w:rFonts w:ascii="Arial Narrow,Bold" w:hAnsi="Arial Narrow,Bold" w:cs="Arial Narrow,Bold"/>
          <w:sz w:val="24"/>
          <w:szCs w:val="24"/>
        </w:rPr>
      </w:pPr>
      <w:r w:rsidRPr="00CC4997">
        <w:rPr>
          <w:rFonts w:ascii="Arial Narrow,Bold" w:hAnsi="Arial Narrow,Bold" w:cs="Arial Narrow,Bold"/>
          <w:sz w:val="24"/>
          <w:szCs w:val="24"/>
        </w:rPr>
        <w:t xml:space="preserve">Mailboxes needed for </w:t>
      </w:r>
      <w:proofErr w:type="spellStart"/>
      <w:r w:rsidRPr="00CC4997">
        <w:rPr>
          <w:rFonts w:ascii="Arial Narrow,Bold" w:hAnsi="Arial Narrow,Bold" w:cs="Arial Narrow,Bold"/>
          <w:sz w:val="24"/>
          <w:szCs w:val="24"/>
        </w:rPr>
        <w:t>commuication</w:t>
      </w:r>
      <w:proofErr w:type="spellEnd"/>
      <w:r w:rsidRPr="00CC4997">
        <w:rPr>
          <w:rFonts w:ascii="Arial Narrow,Bold" w:hAnsi="Arial Narrow,Bold" w:cs="Arial Narrow,Bold"/>
          <w:sz w:val="24"/>
          <w:szCs w:val="24"/>
        </w:rPr>
        <w:t>, created via</w:t>
      </w:r>
    </w:p>
    <w:p w:rsidR="00857254" w:rsidRPr="00CC4997" w:rsidRDefault="00857254" w:rsidP="00857254">
      <w:pPr>
        <w:tabs>
          <w:tab w:val="left" w:pos="1695"/>
          <w:tab w:val="left" w:pos="3060"/>
        </w:tabs>
        <w:jc w:val="both"/>
        <w:rPr>
          <w:rFonts w:ascii="Arial Narrow,Bold" w:hAnsi="Arial Narrow,Bold" w:cs="Arial Narrow,Bold"/>
          <w:sz w:val="24"/>
          <w:szCs w:val="24"/>
        </w:rPr>
      </w:pPr>
      <w:proofErr w:type="spellStart"/>
      <w:r w:rsidRPr="00CC4997">
        <w:rPr>
          <w:rFonts w:ascii="Arial Narrow,Bold" w:hAnsi="Arial Narrow,Bold" w:cs="Arial Narrow,Bold"/>
          <w:sz w:val="24"/>
          <w:szCs w:val="24"/>
        </w:rPr>
        <w:t>port_</w:t>
      </w:r>
      <w:proofErr w:type="gramStart"/>
      <w:r w:rsidRPr="00CC4997">
        <w:rPr>
          <w:rFonts w:ascii="Arial Narrow,Bold" w:hAnsi="Arial Narrow,Bold" w:cs="Arial Narrow,Bold"/>
          <w:sz w:val="24"/>
          <w:szCs w:val="24"/>
        </w:rPr>
        <w:t>allocate</w:t>
      </w:r>
      <w:proofErr w:type="spellEnd"/>
      <w:r w:rsidRPr="00CC4997">
        <w:rPr>
          <w:rFonts w:ascii="Arial Narrow,Bold" w:hAnsi="Arial Narrow,Bold" w:cs="Arial Narrow,Bold"/>
          <w:sz w:val="24"/>
          <w:szCs w:val="24"/>
        </w:rPr>
        <w:t>(</w:t>
      </w:r>
      <w:proofErr w:type="gramEnd"/>
      <w:r w:rsidRPr="00CC4997">
        <w:rPr>
          <w:rFonts w:ascii="Arial Narrow,Bold" w:hAnsi="Arial Narrow,Bold" w:cs="Arial Narrow,Bold"/>
          <w:sz w:val="24"/>
          <w:szCs w:val="24"/>
        </w:rPr>
        <w:t>)</w:t>
      </w:r>
      <w:r w:rsidRPr="00CC4997">
        <w:rPr>
          <w:rFonts w:ascii="Arial Narrow,Bold" w:hAnsi="Arial Narrow,Bold" w:cs="Arial Narrow,Bold"/>
          <w:sz w:val="24"/>
          <w:szCs w:val="24"/>
        </w:rPr>
        <w:tab/>
      </w:r>
    </w:p>
    <w:p w:rsidR="00857254" w:rsidRDefault="00857254" w:rsidP="00857254">
      <w:pPr>
        <w:tabs>
          <w:tab w:val="left" w:pos="1695"/>
          <w:tab w:val="left" w:pos="5115"/>
        </w:tabs>
        <w:jc w:val="both"/>
        <w:rPr>
          <w:rFonts w:ascii="Arial Narrow,Bold" w:hAnsi="Arial Narrow,Bold" w:cs="Arial Narrow,Bold"/>
          <w:b/>
          <w:sz w:val="24"/>
          <w:szCs w:val="24"/>
        </w:rPr>
      </w:pPr>
      <w:r w:rsidRPr="00CC4997">
        <w:rPr>
          <w:rFonts w:ascii="Arial Narrow,Bold" w:hAnsi="Arial Narrow,Bold" w:cs="Arial Narrow,Bold"/>
          <w:b/>
          <w:sz w:val="24"/>
          <w:szCs w:val="24"/>
        </w:rPr>
        <w:t>Examples of IPC Systems – Windows XP</w:t>
      </w:r>
      <w:r>
        <w:rPr>
          <w:rFonts w:ascii="Arial Narrow,Bold" w:hAnsi="Arial Narrow,Bold" w:cs="Arial Narrow,Bold"/>
          <w:b/>
          <w:sz w:val="24"/>
          <w:szCs w:val="24"/>
        </w:rPr>
        <w:tab/>
      </w:r>
    </w:p>
    <w:p w:rsidR="00857254" w:rsidRPr="00CC4997" w:rsidRDefault="00857254" w:rsidP="00857254">
      <w:pPr>
        <w:numPr>
          <w:ilvl w:val="0"/>
          <w:numId w:val="144"/>
        </w:numPr>
        <w:tabs>
          <w:tab w:val="left" w:pos="1695"/>
          <w:tab w:val="left" w:pos="5115"/>
        </w:tabs>
        <w:jc w:val="both"/>
        <w:rPr>
          <w:rFonts w:ascii="Arial Narrow,Bold" w:hAnsi="Arial Narrow,Bold" w:cs="Arial Narrow,Bold"/>
          <w:sz w:val="24"/>
          <w:szCs w:val="24"/>
        </w:rPr>
      </w:pPr>
      <w:r w:rsidRPr="00CC4997">
        <w:rPr>
          <w:rFonts w:ascii="Arial Narrow,Bold" w:hAnsi="Arial Narrow,Bold" w:cs="Arial Narrow,Bold"/>
          <w:sz w:val="24"/>
          <w:szCs w:val="24"/>
        </w:rPr>
        <w:t xml:space="preserve">Message-passing centric via </w:t>
      </w:r>
      <w:r w:rsidRPr="00CC4997">
        <w:rPr>
          <w:rFonts w:ascii="Arial Narrow,Bold" w:hAnsi="Arial Narrow,Bold" w:cs="Arial Narrow,Bold"/>
          <w:bCs/>
          <w:sz w:val="24"/>
          <w:szCs w:val="24"/>
        </w:rPr>
        <w:t>local procedure call (LPC)</w:t>
      </w:r>
      <w:r w:rsidRPr="00CC4997">
        <w:rPr>
          <w:rFonts w:ascii="Arial Narrow,Bold" w:hAnsi="Arial Narrow,Bold" w:cs="Arial Narrow,Bold"/>
          <w:sz w:val="24"/>
          <w:szCs w:val="24"/>
        </w:rPr>
        <w:t xml:space="preserve"> facility</w:t>
      </w:r>
    </w:p>
    <w:p w:rsidR="00857254" w:rsidRPr="00CC4997" w:rsidRDefault="00857254" w:rsidP="00857254">
      <w:pPr>
        <w:numPr>
          <w:ilvl w:val="1"/>
          <w:numId w:val="145"/>
        </w:numPr>
        <w:tabs>
          <w:tab w:val="left" w:pos="1695"/>
          <w:tab w:val="left" w:pos="5115"/>
        </w:tabs>
        <w:jc w:val="both"/>
        <w:rPr>
          <w:rFonts w:ascii="Arial Narrow,Bold" w:hAnsi="Arial Narrow,Bold" w:cs="Arial Narrow,Bold"/>
          <w:sz w:val="24"/>
          <w:szCs w:val="24"/>
        </w:rPr>
      </w:pPr>
      <w:r w:rsidRPr="00CC4997">
        <w:rPr>
          <w:rFonts w:ascii="Arial Narrow,Bold" w:hAnsi="Arial Narrow,Bold" w:cs="Arial Narrow,Bold"/>
          <w:sz w:val="24"/>
          <w:szCs w:val="24"/>
        </w:rPr>
        <w:tab/>
        <w:t>Only works between processes on the same system</w:t>
      </w:r>
    </w:p>
    <w:p w:rsidR="00857254" w:rsidRPr="00CC4997" w:rsidRDefault="00857254" w:rsidP="00857254">
      <w:pPr>
        <w:numPr>
          <w:ilvl w:val="1"/>
          <w:numId w:val="145"/>
        </w:numPr>
        <w:tabs>
          <w:tab w:val="left" w:pos="1695"/>
          <w:tab w:val="left" w:pos="5115"/>
        </w:tabs>
        <w:jc w:val="both"/>
        <w:rPr>
          <w:rFonts w:ascii="Arial Narrow,Bold" w:hAnsi="Arial Narrow,Bold" w:cs="Arial Narrow,Bold"/>
          <w:sz w:val="24"/>
          <w:szCs w:val="24"/>
        </w:rPr>
      </w:pPr>
      <w:r w:rsidRPr="00CC4997">
        <w:rPr>
          <w:rFonts w:ascii="Arial Narrow,Bold" w:hAnsi="Arial Narrow,Bold" w:cs="Arial Narrow,Bold"/>
          <w:sz w:val="24"/>
          <w:szCs w:val="24"/>
        </w:rPr>
        <w:t>Uses ports (like mailboxes) to establish and maintain communication channels</w:t>
      </w:r>
    </w:p>
    <w:p w:rsidR="00857254" w:rsidRPr="00CC4997" w:rsidRDefault="00857254" w:rsidP="00857254">
      <w:pPr>
        <w:numPr>
          <w:ilvl w:val="1"/>
          <w:numId w:val="145"/>
        </w:numPr>
        <w:tabs>
          <w:tab w:val="left" w:pos="1695"/>
          <w:tab w:val="left" w:pos="5115"/>
        </w:tabs>
        <w:jc w:val="both"/>
        <w:rPr>
          <w:rFonts w:ascii="Arial Narrow,Bold" w:hAnsi="Arial Narrow,Bold" w:cs="Arial Narrow,Bold"/>
          <w:sz w:val="24"/>
          <w:szCs w:val="24"/>
        </w:rPr>
      </w:pPr>
      <w:r w:rsidRPr="00CC4997">
        <w:rPr>
          <w:rFonts w:ascii="Arial Narrow,Bold" w:hAnsi="Arial Narrow,Bold" w:cs="Arial Narrow,Bold"/>
          <w:sz w:val="24"/>
          <w:szCs w:val="24"/>
        </w:rPr>
        <w:t>Communication works as follows:</w:t>
      </w:r>
    </w:p>
    <w:p w:rsidR="00857254" w:rsidRPr="00A81B6B" w:rsidRDefault="00857254" w:rsidP="00857254">
      <w:pPr>
        <w:numPr>
          <w:ilvl w:val="2"/>
          <w:numId w:val="146"/>
        </w:numPr>
        <w:tabs>
          <w:tab w:val="left" w:pos="1695"/>
          <w:tab w:val="left" w:pos="5115"/>
        </w:tabs>
        <w:jc w:val="both"/>
        <w:rPr>
          <w:rFonts w:ascii="Arial Narrow,Bold" w:hAnsi="Arial Narrow,Bold" w:cs="Arial Narrow,Bold"/>
          <w:sz w:val="24"/>
          <w:szCs w:val="24"/>
        </w:rPr>
      </w:pPr>
      <w:r w:rsidRPr="00A81B6B">
        <w:rPr>
          <w:rFonts w:ascii="Arial Narrow,Bold" w:hAnsi="Arial Narrow,Bold" w:cs="Arial Narrow,Bold"/>
          <w:sz w:val="24"/>
          <w:szCs w:val="24"/>
        </w:rPr>
        <w:t>The client opens a handle to the subsystem’s connection port object.</w:t>
      </w:r>
    </w:p>
    <w:p w:rsidR="00857254" w:rsidRPr="00A81B6B" w:rsidRDefault="00857254" w:rsidP="00857254">
      <w:pPr>
        <w:numPr>
          <w:ilvl w:val="2"/>
          <w:numId w:val="146"/>
        </w:numPr>
        <w:tabs>
          <w:tab w:val="left" w:pos="1695"/>
          <w:tab w:val="left" w:pos="5115"/>
        </w:tabs>
        <w:jc w:val="both"/>
        <w:rPr>
          <w:rFonts w:ascii="Arial Narrow,Bold" w:hAnsi="Arial Narrow,Bold" w:cs="Arial Narrow,Bold"/>
          <w:sz w:val="24"/>
          <w:szCs w:val="24"/>
        </w:rPr>
      </w:pPr>
      <w:r w:rsidRPr="00A81B6B">
        <w:rPr>
          <w:rFonts w:ascii="Arial Narrow,Bold" w:hAnsi="Arial Narrow,Bold" w:cs="Arial Narrow,Bold"/>
          <w:sz w:val="24"/>
          <w:szCs w:val="24"/>
        </w:rPr>
        <w:t>The client sends a connection request.</w:t>
      </w:r>
    </w:p>
    <w:p w:rsidR="00857254" w:rsidRPr="00A81B6B" w:rsidRDefault="00857254" w:rsidP="00857254">
      <w:pPr>
        <w:numPr>
          <w:ilvl w:val="2"/>
          <w:numId w:val="146"/>
        </w:numPr>
        <w:tabs>
          <w:tab w:val="left" w:pos="1695"/>
          <w:tab w:val="left" w:pos="5115"/>
        </w:tabs>
        <w:jc w:val="both"/>
        <w:rPr>
          <w:rFonts w:ascii="Arial Narrow,Bold" w:hAnsi="Arial Narrow,Bold" w:cs="Arial Narrow,Bold"/>
          <w:sz w:val="24"/>
          <w:szCs w:val="24"/>
        </w:rPr>
      </w:pPr>
      <w:r w:rsidRPr="00A81B6B">
        <w:rPr>
          <w:rFonts w:ascii="Arial Narrow,Bold" w:hAnsi="Arial Narrow,Bold" w:cs="Arial Narrow,Bold"/>
          <w:sz w:val="24"/>
          <w:szCs w:val="24"/>
        </w:rPr>
        <w:t>The server creates two private communication ports and returns the handle to one of them to the client.</w:t>
      </w:r>
    </w:p>
    <w:p w:rsidR="00857254" w:rsidRDefault="00857254" w:rsidP="00857254">
      <w:pPr>
        <w:numPr>
          <w:ilvl w:val="2"/>
          <w:numId w:val="146"/>
        </w:numPr>
        <w:tabs>
          <w:tab w:val="left" w:pos="1695"/>
          <w:tab w:val="left" w:pos="5115"/>
        </w:tabs>
        <w:jc w:val="both"/>
        <w:rPr>
          <w:rFonts w:ascii="Arial Narrow,Bold" w:hAnsi="Arial Narrow,Bold" w:cs="Arial Narrow,Bold"/>
          <w:sz w:val="24"/>
          <w:szCs w:val="24"/>
        </w:rPr>
      </w:pPr>
      <w:r w:rsidRPr="00A81B6B">
        <w:rPr>
          <w:rFonts w:ascii="Arial Narrow,Bold" w:hAnsi="Arial Narrow,Bold" w:cs="Arial Narrow,Bold"/>
          <w:sz w:val="24"/>
          <w:szCs w:val="24"/>
        </w:rPr>
        <w:t xml:space="preserve">The client and server use the corresponding port handle to send messages or callbacks and to listen for replies. </w:t>
      </w:r>
    </w:p>
    <w:p w:rsidR="00857254" w:rsidRPr="00FD2D28" w:rsidRDefault="00857254" w:rsidP="00857254">
      <w:pPr>
        <w:tabs>
          <w:tab w:val="left" w:pos="1695"/>
          <w:tab w:val="left" w:pos="5115"/>
        </w:tabs>
        <w:jc w:val="both"/>
        <w:rPr>
          <w:rFonts w:ascii="Arial Narrow,Bold" w:hAnsi="Arial Narrow,Bold" w:cs="Arial Narrow,Bold"/>
          <w:b/>
          <w:sz w:val="24"/>
          <w:szCs w:val="24"/>
        </w:rPr>
      </w:pPr>
      <w:r w:rsidRPr="00FD2D28">
        <w:rPr>
          <w:rFonts w:ascii="Arial Narrow,Bold" w:hAnsi="Arial Narrow,Bold" w:cs="Arial Narrow,Bold"/>
          <w:b/>
          <w:sz w:val="24"/>
          <w:szCs w:val="24"/>
        </w:rPr>
        <w:lastRenderedPageBreak/>
        <w:t>Local Procedure Calls in Windows XP</w:t>
      </w:r>
    </w:p>
    <w:p w:rsidR="00857254" w:rsidRDefault="00857254" w:rsidP="00857254">
      <w:pPr>
        <w:tabs>
          <w:tab w:val="left" w:pos="1695"/>
          <w:tab w:val="left" w:pos="5115"/>
        </w:tabs>
        <w:jc w:val="both"/>
        <w:rPr>
          <w:rFonts w:ascii="Arial Narrow,Bold" w:hAnsi="Arial Narrow,Bold" w:cs="Arial Narrow,Bold"/>
          <w:b/>
          <w:sz w:val="24"/>
          <w:szCs w:val="24"/>
        </w:rPr>
      </w:pPr>
      <w:r w:rsidRPr="00FD2D28">
        <w:rPr>
          <w:rFonts w:ascii="Arial Narrow,Bold" w:hAnsi="Arial Narrow,Bold" w:cs="Arial Narrow,Bold"/>
          <w:b/>
          <w:noProof/>
          <w:sz w:val="24"/>
          <w:szCs w:val="24"/>
        </w:rPr>
        <w:drawing>
          <wp:inline distT="0" distB="0" distL="0" distR="0">
            <wp:extent cx="5880100" cy="2486025"/>
            <wp:effectExtent l="19050" t="0" r="6350" b="0"/>
            <wp:docPr id="82" name="Picture 15" descr="3"/>
            <wp:cNvGraphicFramePr/>
            <a:graphic xmlns:a="http://schemas.openxmlformats.org/drawingml/2006/main">
              <a:graphicData uri="http://schemas.openxmlformats.org/drawingml/2006/picture">
                <pic:pic xmlns:pic="http://schemas.openxmlformats.org/drawingml/2006/picture">
                  <pic:nvPicPr>
                    <pic:cNvPr id="58371" name="Picture 4" descr="3"/>
                    <pic:cNvPicPr>
                      <a:picLocks noChangeAspect="1" noChangeArrowheads="1"/>
                    </pic:cNvPicPr>
                  </pic:nvPicPr>
                  <pic:blipFill>
                    <a:blip r:embed="rId18"/>
                    <a:srcRect/>
                    <a:stretch>
                      <a:fillRect/>
                    </a:stretch>
                  </pic:blipFill>
                  <pic:spPr bwMode="auto">
                    <a:xfrm>
                      <a:off x="0" y="0"/>
                      <a:ext cx="5880100" cy="2486025"/>
                    </a:xfrm>
                    <a:prstGeom prst="rect">
                      <a:avLst/>
                    </a:prstGeom>
                    <a:noFill/>
                    <a:ln w="9525">
                      <a:noFill/>
                      <a:miter lim="800000"/>
                      <a:headEnd/>
                      <a:tailEnd/>
                    </a:ln>
                  </pic:spPr>
                </pic:pic>
              </a:graphicData>
            </a:graphic>
          </wp:inline>
        </w:drawing>
      </w:r>
    </w:p>
    <w:p w:rsidR="00857254" w:rsidRPr="00FD2D28" w:rsidRDefault="00857254" w:rsidP="00857254">
      <w:pPr>
        <w:jc w:val="both"/>
        <w:rPr>
          <w:rFonts w:ascii="Arial Narrow,Bold" w:hAnsi="Arial Narrow,Bold" w:cs="Arial Narrow,Bold"/>
          <w:b/>
          <w:sz w:val="24"/>
          <w:szCs w:val="24"/>
        </w:rPr>
      </w:pPr>
    </w:p>
    <w:p w:rsidR="00857254" w:rsidRPr="00140066" w:rsidRDefault="00857254" w:rsidP="00857254">
      <w:pPr>
        <w:jc w:val="both"/>
        <w:rPr>
          <w:rFonts w:ascii="Arial Narrow,Bold" w:hAnsi="Arial Narrow,Bold" w:cs="Arial Narrow,Bold"/>
          <w:b/>
          <w:sz w:val="28"/>
          <w:szCs w:val="28"/>
        </w:rPr>
      </w:pPr>
      <w:r w:rsidRPr="00140066">
        <w:rPr>
          <w:rFonts w:ascii="Arial Narrow,Bold" w:hAnsi="Arial Narrow,Bold" w:cs="Arial Narrow,Bold"/>
          <w:b/>
          <w:sz w:val="28"/>
          <w:szCs w:val="28"/>
        </w:rPr>
        <w:t>1.20 Communications in Client-Server Systems</w:t>
      </w:r>
    </w:p>
    <w:p w:rsidR="00857254" w:rsidRPr="00FD2D28" w:rsidRDefault="00857254" w:rsidP="00857254">
      <w:pPr>
        <w:numPr>
          <w:ilvl w:val="0"/>
          <w:numId w:val="147"/>
        </w:numPr>
        <w:jc w:val="both"/>
        <w:rPr>
          <w:rFonts w:ascii="Arial Narrow,Bold" w:hAnsi="Arial Narrow,Bold" w:cs="Arial Narrow,Bold"/>
          <w:sz w:val="24"/>
          <w:szCs w:val="24"/>
        </w:rPr>
      </w:pPr>
      <w:r w:rsidRPr="00FD2D28">
        <w:rPr>
          <w:rFonts w:ascii="Arial Narrow,Bold" w:hAnsi="Arial Narrow,Bold" w:cs="Arial Narrow,Bold"/>
          <w:sz w:val="24"/>
          <w:szCs w:val="24"/>
        </w:rPr>
        <w:t>Sockets</w:t>
      </w:r>
    </w:p>
    <w:p w:rsidR="00857254" w:rsidRPr="00FD2D28" w:rsidRDefault="00857254" w:rsidP="00857254">
      <w:pPr>
        <w:numPr>
          <w:ilvl w:val="0"/>
          <w:numId w:val="147"/>
        </w:numPr>
        <w:jc w:val="both"/>
        <w:rPr>
          <w:rFonts w:ascii="Arial Narrow,Bold" w:hAnsi="Arial Narrow,Bold" w:cs="Arial Narrow,Bold"/>
          <w:sz w:val="24"/>
          <w:szCs w:val="24"/>
        </w:rPr>
      </w:pPr>
      <w:r w:rsidRPr="00FD2D28">
        <w:rPr>
          <w:rFonts w:ascii="Arial Narrow,Bold" w:hAnsi="Arial Narrow,Bold" w:cs="Arial Narrow,Bold"/>
          <w:sz w:val="24"/>
          <w:szCs w:val="24"/>
        </w:rPr>
        <w:t>Remote Procedure Calls</w:t>
      </w:r>
    </w:p>
    <w:p w:rsidR="00857254" w:rsidRPr="00FD2D28" w:rsidRDefault="00857254" w:rsidP="00857254">
      <w:pPr>
        <w:numPr>
          <w:ilvl w:val="0"/>
          <w:numId w:val="147"/>
        </w:numPr>
        <w:jc w:val="both"/>
        <w:rPr>
          <w:rFonts w:ascii="Arial Narrow,Bold" w:hAnsi="Arial Narrow,Bold" w:cs="Arial Narrow,Bold"/>
          <w:sz w:val="24"/>
          <w:szCs w:val="24"/>
        </w:rPr>
      </w:pPr>
      <w:r w:rsidRPr="00FD2D28">
        <w:rPr>
          <w:rFonts w:ascii="Arial Narrow,Bold" w:hAnsi="Arial Narrow,Bold" w:cs="Arial Narrow,Bold"/>
          <w:sz w:val="24"/>
          <w:szCs w:val="24"/>
        </w:rPr>
        <w:t>Pipes</w:t>
      </w:r>
    </w:p>
    <w:p w:rsidR="00857254" w:rsidRPr="00FD2D28" w:rsidRDefault="00857254" w:rsidP="00857254">
      <w:pPr>
        <w:numPr>
          <w:ilvl w:val="0"/>
          <w:numId w:val="147"/>
        </w:numPr>
        <w:jc w:val="both"/>
        <w:rPr>
          <w:rFonts w:ascii="Arial Narrow,Bold" w:hAnsi="Arial Narrow,Bold" w:cs="Arial Narrow,Bold"/>
          <w:sz w:val="24"/>
          <w:szCs w:val="24"/>
        </w:rPr>
      </w:pPr>
      <w:r w:rsidRPr="00FD2D28">
        <w:rPr>
          <w:rFonts w:ascii="Arial Narrow,Bold" w:hAnsi="Arial Narrow,Bold" w:cs="Arial Narrow,Bold"/>
          <w:sz w:val="24"/>
          <w:szCs w:val="24"/>
        </w:rPr>
        <w:t>Remote Method Invocation (Java)</w:t>
      </w:r>
    </w:p>
    <w:p w:rsidR="00857254" w:rsidRDefault="00857254" w:rsidP="00857254">
      <w:pPr>
        <w:ind w:left="360"/>
        <w:jc w:val="both"/>
        <w:rPr>
          <w:rFonts w:ascii="Arial Narrow,Bold" w:hAnsi="Arial Narrow,Bold" w:cs="Arial Narrow,Bold"/>
          <w:b/>
          <w:sz w:val="24"/>
          <w:szCs w:val="24"/>
        </w:rPr>
      </w:pPr>
      <w:r w:rsidRPr="00FD2D28">
        <w:rPr>
          <w:rFonts w:ascii="Arial Narrow,Bold" w:hAnsi="Arial Narrow,Bold" w:cs="Arial Narrow,Bold"/>
          <w:b/>
          <w:sz w:val="24"/>
          <w:szCs w:val="24"/>
        </w:rPr>
        <w:t>Sockets</w:t>
      </w:r>
    </w:p>
    <w:p w:rsidR="00857254" w:rsidRPr="00FD2D28" w:rsidRDefault="00857254" w:rsidP="00857254">
      <w:pPr>
        <w:numPr>
          <w:ilvl w:val="0"/>
          <w:numId w:val="148"/>
        </w:numPr>
        <w:jc w:val="both"/>
        <w:rPr>
          <w:rFonts w:ascii="Arial Narrow,Bold" w:hAnsi="Arial Narrow,Bold" w:cs="Arial Narrow,Bold"/>
          <w:sz w:val="24"/>
          <w:szCs w:val="24"/>
        </w:rPr>
      </w:pPr>
      <w:r w:rsidRPr="00FD2D28">
        <w:rPr>
          <w:rFonts w:ascii="Arial Narrow,Bold" w:hAnsi="Arial Narrow,Bold" w:cs="Arial Narrow,Bold"/>
          <w:sz w:val="24"/>
          <w:szCs w:val="24"/>
        </w:rPr>
        <w:t xml:space="preserve">A </w:t>
      </w:r>
      <w:r w:rsidRPr="00FD2D28">
        <w:rPr>
          <w:rFonts w:ascii="Arial Narrow,Bold" w:hAnsi="Arial Narrow,Bold" w:cs="Arial Narrow,Bold"/>
          <w:bCs/>
          <w:sz w:val="24"/>
          <w:szCs w:val="24"/>
        </w:rPr>
        <w:t xml:space="preserve">socket </w:t>
      </w:r>
      <w:r w:rsidRPr="00FD2D28">
        <w:rPr>
          <w:rFonts w:ascii="Arial Narrow,Bold" w:hAnsi="Arial Narrow,Bold" w:cs="Arial Narrow,Bold"/>
          <w:sz w:val="24"/>
          <w:szCs w:val="24"/>
        </w:rPr>
        <w:t xml:space="preserve">is defined as an </w:t>
      </w:r>
      <w:r w:rsidRPr="00FD2D28">
        <w:rPr>
          <w:rFonts w:ascii="Arial Narrow,Bold" w:hAnsi="Arial Narrow,Bold" w:cs="Arial Narrow,Bold"/>
          <w:i/>
          <w:iCs/>
          <w:sz w:val="24"/>
          <w:szCs w:val="24"/>
        </w:rPr>
        <w:t>endpoint for communication</w:t>
      </w:r>
    </w:p>
    <w:p w:rsidR="00857254" w:rsidRPr="00FD2D28" w:rsidRDefault="00857254" w:rsidP="00857254">
      <w:pPr>
        <w:numPr>
          <w:ilvl w:val="0"/>
          <w:numId w:val="148"/>
        </w:numPr>
        <w:jc w:val="both"/>
        <w:rPr>
          <w:rFonts w:ascii="Arial Narrow,Bold" w:hAnsi="Arial Narrow,Bold" w:cs="Arial Narrow,Bold"/>
          <w:sz w:val="24"/>
          <w:szCs w:val="24"/>
        </w:rPr>
      </w:pPr>
      <w:r w:rsidRPr="00FD2D28">
        <w:rPr>
          <w:rFonts w:ascii="Arial Narrow,Bold" w:hAnsi="Arial Narrow,Bold" w:cs="Arial Narrow,Bold"/>
          <w:sz w:val="24"/>
          <w:szCs w:val="24"/>
        </w:rPr>
        <w:t>Concatenation of IP address and port</w:t>
      </w:r>
    </w:p>
    <w:p w:rsidR="00857254" w:rsidRPr="00FD2D28" w:rsidRDefault="00857254" w:rsidP="00857254">
      <w:pPr>
        <w:numPr>
          <w:ilvl w:val="0"/>
          <w:numId w:val="148"/>
        </w:numPr>
        <w:jc w:val="both"/>
        <w:rPr>
          <w:rFonts w:ascii="Arial Narrow,Bold" w:hAnsi="Arial Narrow,Bold" w:cs="Arial Narrow,Bold"/>
          <w:sz w:val="24"/>
          <w:szCs w:val="24"/>
        </w:rPr>
      </w:pPr>
      <w:r w:rsidRPr="00FD2D28">
        <w:rPr>
          <w:rFonts w:ascii="Arial Narrow,Bold" w:hAnsi="Arial Narrow,Bold" w:cs="Arial Narrow,Bold"/>
          <w:sz w:val="24"/>
          <w:szCs w:val="24"/>
        </w:rPr>
        <w:t xml:space="preserve">The socket </w:t>
      </w:r>
      <w:r w:rsidRPr="00FD2D28">
        <w:rPr>
          <w:rFonts w:ascii="Arial Narrow,Bold" w:hAnsi="Arial Narrow,Bold" w:cs="Arial Narrow,Bold"/>
          <w:bCs/>
          <w:sz w:val="24"/>
          <w:szCs w:val="24"/>
        </w:rPr>
        <w:t>161.25.19.8:1625</w:t>
      </w:r>
      <w:r w:rsidRPr="00FD2D28">
        <w:rPr>
          <w:rFonts w:ascii="Arial Narrow,Bold" w:hAnsi="Arial Narrow,Bold" w:cs="Arial Narrow,Bold"/>
          <w:sz w:val="24"/>
          <w:szCs w:val="24"/>
        </w:rPr>
        <w:t xml:space="preserve"> refers to port </w:t>
      </w:r>
      <w:r w:rsidRPr="00FD2D28">
        <w:rPr>
          <w:rFonts w:ascii="Arial Narrow,Bold" w:hAnsi="Arial Narrow,Bold" w:cs="Arial Narrow,Bold"/>
          <w:bCs/>
          <w:sz w:val="24"/>
          <w:szCs w:val="24"/>
        </w:rPr>
        <w:t>1625</w:t>
      </w:r>
      <w:r w:rsidRPr="00FD2D28">
        <w:rPr>
          <w:rFonts w:ascii="Arial Narrow,Bold" w:hAnsi="Arial Narrow,Bold" w:cs="Arial Narrow,Bold"/>
          <w:sz w:val="24"/>
          <w:szCs w:val="24"/>
        </w:rPr>
        <w:t xml:space="preserve"> on host </w:t>
      </w:r>
      <w:r w:rsidRPr="00FD2D28">
        <w:rPr>
          <w:rFonts w:ascii="Arial Narrow,Bold" w:hAnsi="Arial Narrow,Bold" w:cs="Arial Narrow,Bold"/>
          <w:bCs/>
          <w:sz w:val="24"/>
          <w:szCs w:val="24"/>
        </w:rPr>
        <w:t>161.25.19.8</w:t>
      </w:r>
    </w:p>
    <w:p w:rsidR="00857254" w:rsidRPr="00FD2D28" w:rsidRDefault="00857254" w:rsidP="00857254">
      <w:pPr>
        <w:numPr>
          <w:ilvl w:val="0"/>
          <w:numId w:val="148"/>
        </w:numPr>
        <w:jc w:val="both"/>
        <w:rPr>
          <w:rFonts w:ascii="Arial Narrow,Bold" w:hAnsi="Arial Narrow,Bold" w:cs="Arial Narrow,Bold"/>
          <w:sz w:val="24"/>
          <w:szCs w:val="24"/>
        </w:rPr>
      </w:pPr>
      <w:r w:rsidRPr="00FD2D28">
        <w:rPr>
          <w:rFonts w:ascii="Arial Narrow,Bold" w:hAnsi="Arial Narrow,Bold" w:cs="Arial Narrow,Bold"/>
          <w:sz w:val="24"/>
          <w:szCs w:val="24"/>
        </w:rPr>
        <w:t>Communication consists between a pair of sockets</w:t>
      </w:r>
    </w:p>
    <w:p w:rsidR="00857254" w:rsidRDefault="00857254" w:rsidP="00857254">
      <w:pPr>
        <w:jc w:val="both"/>
        <w:rPr>
          <w:rFonts w:ascii="Arial Narrow,Bold" w:hAnsi="Arial Narrow,Bold" w:cs="Arial Narrow,Bold"/>
          <w:b/>
          <w:sz w:val="24"/>
          <w:szCs w:val="24"/>
        </w:rPr>
      </w:pPr>
    </w:p>
    <w:p w:rsidR="00857254" w:rsidRDefault="00857254" w:rsidP="00857254">
      <w:pPr>
        <w:jc w:val="both"/>
        <w:rPr>
          <w:rFonts w:ascii="Arial Narrow,Bold" w:hAnsi="Arial Narrow,Bold" w:cs="Arial Narrow,Bold"/>
          <w:b/>
          <w:sz w:val="24"/>
          <w:szCs w:val="24"/>
        </w:rPr>
      </w:pPr>
    </w:p>
    <w:p w:rsidR="00857254" w:rsidRDefault="00857254" w:rsidP="00857254">
      <w:pPr>
        <w:jc w:val="both"/>
        <w:rPr>
          <w:rFonts w:ascii="Arial Narrow,Bold" w:hAnsi="Arial Narrow,Bold" w:cs="Arial Narrow,Bold"/>
          <w:b/>
          <w:sz w:val="24"/>
          <w:szCs w:val="24"/>
        </w:rPr>
      </w:pPr>
    </w:p>
    <w:p w:rsidR="00857254" w:rsidRDefault="00857254" w:rsidP="00857254">
      <w:pPr>
        <w:jc w:val="both"/>
        <w:rPr>
          <w:rFonts w:ascii="Arial Narrow,Bold" w:hAnsi="Arial Narrow,Bold" w:cs="Arial Narrow,Bold"/>
          <w:b/>
          <w:sz w:val="24"/>
          <w:szCs w:val="24"/>
        </w:rPr>
      </w:pPr>
      <w:r w:rsidRPr="00FD2D28">
        <w:rPr>
          <w:rFonts w:ascii="Arial Narrow,Bold" w:hAnsi="Arial Narrow,Bold" w:cs="Arial Narrow,Bold"/>
          <w:b/>
          <w:sz w:val="24"/>
          <w:szCs w:val="24"/>
        </w:rPr>
        <w:t>Socket Communication</w:t>
      </w:r>
    </w:p>
    <w:p w:rsidR="00857254" w:rsidRDefault="00857254" w:rsidP="00857254">
      <w:pPr>
        <w:jc w:val="both"/>
        <w:rPr>
          <w:rFonts w:ascii="Arial Narrow,Bold" w:hAnsi="Arial Narrow,Bold" w:cs="Arial Narrow,Bold"/>
          <w:b/>
          <w:sz w:val="24"/>
          <w:szCs w:val="24"/>
        </w:rPr>
      </w:pPr>
      <w:r w:rsidRPr="00FD2D28">
        <w:rPr>
          <w:rFonts w:ascii="Arial Narrow,Bold" w:hAnsi="Arial Narrow,Bold" w:cs="Arial Narrow,Bold"/>
          <w:b/>
          <w:noProof/>
          <w:sz w:val="24"/>
          <w:szCs w:val="24"/>
        </w:rPr>
        <w:lastRenderedPageBreak/>
        <w:drawing>
          <wp:inline distT="0" distB="0" distL="0" distR="0">
            <wp:extent cx="5876732" cy="1447800"/>
            <wp:effectExtent l="19050" t="0" r="0" b="0"/>
            <wp:docPr id="83" name="Picture 16"/>
            <wp:cNvGraphicFramePr/>
            <a:graphic xmlns:a="http://schemas.openxmlformats.org/drawingml/2006/main">
              <a:graphicData uri="http://schemas.openxmlformats.org/drawingml/2006/picture">
                <pic:pic xmlns:pic="http://schemas.openxmlformats.org/drawingml/2006/picture">
                  <pic:nvPicPr>
                    <pic:cNvPr id="61443" name="Picture 7"/>
                    <pic:cNvPicPr>
                      <a:picLocks noChangeAspect="1" noChangeArrowheads="1"/>
                    </pic:cNvPicPr>
                  </pic:nvPicPr>
                  <pic:blipFill>
                    <a:blip r:embed="rId19"/>
                    <a:srcRect/>
                    <a:stretch>
                      <a:fillRect/>
                    </a:stretch>
                  </pic:blipFill>
                  <pic:spPr bwMode="auto">
                    <a:xfrm>
                      <a:off x="0" y="0"/>
                      <a:ext cx="5880100" cy="1448630"/>
                    </a:xfrm>
                    <a:prstGeom prst="rect">
                      <a:avLst/>
                    </a:prstGeom>
                    <a:noFill/>
                    <a:ln w="9525">
                      <a:noFill/>
                      <a:miter lim="800000"/>
                      <a:headEnd/>
                      <a:tailEnd/>
                    </a:ln>
                  </pic:spPr>
                </pic:pic>
              </a:graphicData>
            </a:graphic>
          </wp:inline>
        </w:drawing>
      </w:r>
    </w:p>
    <w:p w:rsidR="00857254" w:rsidRDefault="00857254" w:rsidP="00857254">
      <w:pPr>
        <w:jc w:val="both"/>
        <w:rPr>
          <w:rFonts w:ascii="Arial Narrow,Bold" w:hAnsi="Arial Narrow,Bold" w:cs="Arial Narrow,Bold"/>
          <w:b/>
          <w:sz w:val="24"/>
          <w:szCs w:val="24"/>
        </w:rPr>
      </w:pPr>
      <w:r w:rsidRPr="00FD2D28">
        <w:rPr>
          <w:rFonts w:ascii="Arial Narrow,Bold" w:hAnsi="Arial Narrow,Bold" w:cs="Arial Narrow,Bold"/>
          <w:b/>
          <w:sz w:val="24"/>
          <w:szCs w:val="24"/>
        </w:rPr>
        <w:t>Remote Procedure Calls</w:t>
      </w:r>
    </w:p>
    <w:p w:rsidR="00857254" w:rsidRPr="00FD2D28" w:rsidRDefault="00857254" w:rsidP="00857254">
      <w:pPr>
        <w:numPr>
          <w:ilvl w:val="0"/>
          <w:numId w:val="149"/>
        </w:numPr>
        <w:jc w:val="both"/>
        <w:rPr>
          <w:rFonts w:ascii="Arial Narrow,Bold" w:hAnsi="Arial Narrow,Bold" w:cs="Arial Narrow,Bold"/>
          <w:sz w:val="24"/>
          <w:szCs w:val="24"/>
        </w:rPr>
      </w:pPr>
      <w:r w:rsidRPr="00FD2D28">
        <w:rPr>
          <w:rFonts w:ascii="Arial Narrow,Bold" w:hAnsi="Arial Narrow,Bold" w:cs="Arial Narrow,Bold"/>
          <w:sz w:val="24"/>
          <w:szCs w:val="24"/>
        </w:rPr>
        <w:t>Remote procedure call (RPC) abstracts procedure calls between processes on networked systems</w:t>
      </w:r>
    </w:p>
    <w:p w:rsidR="00857254" w:rsidRPr="00FD2D28" w:rsidRDefault="00857254" w:rsidP="00857254">
      <w:pPr>
        <w:numPr>
          <w:ilvl w:val="0"/>
          <w:numId w:val="149"/>
        </w:numPr>
        <w:jc w:val="both"/>
        <w:rPr>
          <w:rFonts w:ascii="Arial Narrow,Bold" w:hAnsi="Arial Narrow,Bold" w:cs="Arial Narrow,Bold"/>
          <w:sz w:val="24"/>
          <w:szCs w:val="24"/>
        </w:rPr>
      </w:pPr>
      <w:r w:rsidRPr="00FD2D28">
        <w:rPr>
          <w:rFonts w:ascii="Arial Narrow,Bold" w:hAnsi="Arial Narrow,Bold" w:cs="Arial Narrow,Bold"/>
          <w:bCs/>
          <w:sz w:val="24"/>
          <w:szCs w:val="24"/>
        </w:rPr>
        <w:t>Stubs</w:t>
      </w:r>
      <w:r w:rsidRPr="00FD2D28">
        <w:rPr>
          <w:rFonts w:ascii="Arial Narrow,Bold" w:hAnsi="Arial Narrow,Bold" w:cs="Arial Narrow,Bold"/>
          <w:sz w:val="24"/>
          <w:szCs w:val="24"/>
        </w:rPr>
        <w:t xml:space="preserve"> – client-side proxy for the actual procedure on the server</w:t>
      </w:r>
    </w:p>
    <w:p w:rsidR="00857254" w:rsidRPr="00FD2D28" w:rsidRDefault="00857254" w:rsidP="00857254">
      <w:pPr>
        <w:numPr>
          <w:ilvl w:val="0"/>
          <w:numId w:val="149"/>
        </w:numPr>
        <w:jc w:val="both"/>
        <w:rPr>
          <w:rFonts w:ascii="Arial Narrow,Bold" w:hAnsi="Arial Narrow,Bold" w:cs="Arial Narrow,Bold"/>
          <w:sz w:val="24"/>
          <w:szCs w:val="24"/>
        </w:rPr>
      </w:pPr>
      <w:r w:rsidRPr="00FD2D28">
        <w:rPr>
          <w:rFonts w:ascii="Arial Narrow,Bold" w:hAnsi="Arial Narrow,Bold" w:cs="Arial Narrow,Bold"/>
          <w:sz w:val="24"/>
          <w:szCs w:val="24"/>
        </w:rPr>
        <w:t xml:space="preserve">The client-side stub locates the server and </w:t>
      </w:r>
      <w:proofErr w:type="spellStart"/>
      <w:r w:rsidRPr="00FD2D28">
        <w:rPr>
          <w:rFonts w:ascii="Arial Narrow,Bold" w:hAnsi="Arial Narrow,Bold" w:cs="Arial Narrow,Bold"/>
          <w:i/>
          <w:iCs/>
          <w:sz w:val="24"/>
          <w:szCs w:val="24"/>
        </w:rPr>
        <w:t>marshalls</w:t>
      </w:r>
      <w:proofErr w:type="spellEnd"/>
      <w:r w:rsidRPr="00FD2D28">
        <w:rPr>
          <w:rFonts w:ascii="Arial Narrow,Bold" w:hAnsi="Arial Narrow,Bold" w:cs="Arial Narrow,Bold"/>
          <w:sz w:val="24"/>
          <w:szCs w:val="24"/>
        </w:rPr>
        <w:t xml:space="preserve"> the parameters</w:t>
      </w:r>
    </w:p>
    <w:p w:rsidR="00857254" w:rsidRPr="00FD2D28" w:rsidRDefault="00857254" w:rsidP="00857254">
      <w:pPr>
        <w:numPr>
          <w:ilvl w:val="0"/>
          <w:numId w:val="149"/>
        </w:numPr>
        <w:jc w:val="both"/>
        <w:rPr>
          <w:rFonts w:ascii="Arial Narrow,Bold" w:hAnsi="Arial Narrow,Bold" w:cs="Arial Narrow,Bold"/>
          <w:b/>
          <w:sz w:val="24"/>
          <w:szCs w:val="24"/>
        </w:rPr>
      </w:pPr>
      <w:r w:rsidRPr="00FD2D28">
        <w:rPr>
          <w:rFonts w:ascii="Arial Narrow,Bold" w:hAnsi="Arial Narrow,Bold" w:cs="Arial Narrow,Bold"/>
          <w:sz w:val="24"/>
          <w:szCs w:val="24"/>
        </w:rPr>
        <w:t xml:space="preserve">The server-side stub receives this message, unpacks the </w:t>
      </w:r>
      <w:proofErr w:type="spellStart"/>
      <w:r w:rsidRPr="00FD2D28">
        <w:rPr>
          <w:rFonts w:ascii="Arial Narrow,Bold" w:hAnsi="Arial Narrow,Bold" w:cs="Arial Narrow,Bold"/>
          <w:sz w:val="24"/>
          <w:szCs w:val="24"/>
        </w:rPr>
        <w:t>marshalled</w:t>
      </w:r>
      <w:proofErr w:type="spellEnd"/>
      <w:r w:rsidRPr="00FD2D28">
        <w:rPr>
          <w:rFonts w:ascii="Arial Narrow,Bold" w:hAnsi="Arial Narrow,Bold" w:cs="Arial Narrow,Bold"/>
          <w:sz w:val="24"/>
          <w:szCs w:val="24"/>
        </w:rPr>
        <w:t xml:space="preserve"> parameters, and performs the procedure on the server</w:t>
      </w:r>
    </w:p>
    <w:p w:rsidR="00857254" w:rsidRDefault="00857254" w:rsidP="00857254">
      <w:pPr>
        <w:jc w:val="both"/>
        <w:rPr>
          <w:rFonts w:ascii="Arial Narrow,Bold" w:hAnsi="Arial Narrow,Bold" w:cs="Arial Narrow,Bold"/>
          <w:b/>
          <w:sz w:val="24"/>
          <w:szCs w:val="24"/>
        </w:rPr>
      </w:pPr>
      <w:r w:rsidRPr="00FD2D28">
        <w:rPr>
          <w:rFonts w:ascii="Arial Narrow,Bold" w:hAnsi="Arial Narrow,Bold" w:cs="Arial Narrow,Bold"/>
          <w:b/>
          <w:sz w:val="24"/>
          <w:szCs w:val="24"/>
        </w:rPr>
        <w:t>Execution of RPC</w:t>
      </w:r>
    </w:p>
    <w:p w:rsidR="00857254" w:rsidRDefault="00857254" w:rsidP="00857254">
      <w:pPr>
        <w:jc w:val="both"/>
        <w:rPr>
          <w:rFonts w:ascii="Arial Narrow,Bold" w:hAnsi="Arial Narrow,Bold" w:cs="Arial Narrow,Bold"/>
          <w:b/>
          <w:sz w:val="24"/>
          <w:szCs w:val="24"/>
        </w:rPr>
      </w:pPr>
      <w:r w:rsidRPr="009A2EAB">
        <w:rPr>
          <w:rFonts w:ascii="Arial Narrow,Bold" w:hAnsi="Arial Narrow,Bold" w:cs="Arial Narrow,Bold"/>
          <w:b/>
          <w:noProof/>
          <w:sz w:val="24"/>
          <w:szCs w:val="24"/>
        </w:rPr>
        <w:drawing>
          <wp:inline distT="0" distB="0" distL="0" distR="0">
            <wp:extent cx="5879536" cy="3848100"/>
            <wp:effectExtent l="19050" t="0" r="6914" b="0"/>
            <wp:docPr id="84" name="Picture 17" descr="3"/>
            <wp:cNvGraphicFramePr/>
            <a:graphic xmlns:a="http://schemas.openxmlformats.org/drawingml/2006/main">
              <a:graphicData uri="http://schemas.openxmlformats.org/drawingml/2006/picture">
                <pic:pic xmlns:pic="http://schemas.openxmlformats.org/drawingml/2006/picture">
                  <pic:nvPicPr>
                    <pic:cNvPr id="63491" name="Picture 6" descr="3"/>
                    <pic:cNvPicPr>
                      <a:picLocks noChangeAspect="1" noChangeArrowheads="1"/>
                    </pic:cNvPicPr>
                  </pic:nvPicPr>
                  <pic:blipFill>
                    <a:blip r:embed="rId20"/>
                    <a:srcRect/>
                    <a:stretch>
                      <a:fillRect/>
                    </a:stretch>
                  </pic:blipFill>
                  <pic:spPr bwMode="auto">
                    <a:xfrm>
                      <a:off x="0" y="0"/>
                      <a:ext cx="5880100" cy="3848469"/>
                    </a:xfrm>
                    <a:prstGeom prst="rect">
                      <a:avLst/>
                    </a:prstGeom>
                    <a:noFill/>
                    <a:ln w="9525">
                      <a:noFill/>
                      <a:miter lim="800000"/>
                      <a:headEnd/>
                      <a:tailEnd/>
                    </a:ln>
                  </pic:spPr>
                </pic:pic>
              </a:graphicData>
            </a:graphic>
          </wp:inline>
        </w:drawing>
      </w:r>
    </w:p>
    <w:p w:rsidR="00857254" w:rsidRDefault="00857254" w:rsidP="00857254">
      <w:pPr>
        <w:jc w:val="both"/>
        <w:rPr>
          <w:rFonts w:ascii="Arial Narrow,Bold" w:hAnsi="Arial Narrow,Bold" w:cs="Arial Narrow,Bold"/>
          <w:b/>
          <w:sz w:val="24"/>
          <w:szCs w:val="24"/>
        </w:rPr>
      </w:pPr>
    </w:p>
    <w:p w:rsidR="00857254" w:rsidRDefault="00857254" w:rsidP="00857254">
      <w:pPr>
        <w:jc w:val="both"/>
        <w:rPr>
          <w:rFonts w:ascii="Arial Narrow,Bold" w:hAnsi="Arial Narrow,Bold" w:cs="Arial Narrow,Bold"/>
          <w:b/>
          <w:sz w:val="24"/>
          <w:szCs w:val="24"/>
        </w:rPr>
      </w:pPr>
      <w:r w:rsidRPr="009A2EAB">
        <w:rPr>
          <w:rFonts w:ascii="Arial Narrow,Bold" w:hAnsi="Arial Narrow,Bold" w:cs="Arial Narrow,Bold"/>
          <w:b/>
          <w:sz w:val="24"/>
          <w:szCs w:val="24"/>
        </w:rPr>
        <w:t>Pipes</w:t>
      </w:r>
    </w:p>
    <w:p w:rsidR="00857254" w:rsidRPr="009A2EAB" w:rsidRDefault="00857254" w:rsidP="00857254">
      <w:pPr>
        <w:numPr>
          <w:ilvl w:val="0"/>
          <w:numId w:val="150"/>
        </w:numPr>
        <w:jc w:val="both"/>
        <w:rPr>
          <w:rFonts w:ascii="Arial Narrow,Bold" w:hAnsi="Arial Narrow,Bold" w:cs="Arial Narrow,Bold"/>
          <w:sz w:val="24"/>
          <w:szCs w:val="24"/>
        </w:rPr>
      </w:pPr>
      <w:r w:rsidRPr="009A2EAB">
        <w:rPr>
          <w:rFonts w:ascii="Arial Narrow,Bold" w:hAnsi="Arial Narrow,Bold" w:cs="Arial Narrow,Bold"/>
          <w:sz w:val="24"/>
          <w:szCs w:val="24"/>
        </w:rPr>
        <w:t>Acts as a conduit allowing two processes to communicate</w:t>
      </w:r>
    </w:p>
    <w:p w:rsidR="00857254" w:rsidRPr="009A2EAB" w:rsidRDefault="00857254" w:rsidP="00857254">
      <w:pPr>
        <w:numPr>
          <w:ilvl w:val="0"/>
          <w:numId w:val="150"/>
        </w:numPr>
        <w:jc w:val="both"/>
        <w:rPr>
          <w:rFonts w:ascii="Arial Narrow,Bold" w:hAnsi="Arial Narrow,Bold" w:cs="Arial Narrow,Bold"/>
          <w:sz w:val="24"/>
          <w:szCs w:val="24"/>
        </w:rPr>
      </w:pPr>
      <w:r w:rsidRPr="009A2EAB">
        <w:rPr>
          <w:rFonts w:ascii="Arial Narrow,Bold" w:hAnsi="Arial Narrow,Bold" w:cs="Arial Narrow,Bold"/>
          <w:b/>
          <w:bCs/>
          <w:sz w:val="24"/>
          <w:szCs w:val="24"/>
        </w:rPr>
        <w:lastRenderedPageBreak/>
        <w:t>Issues</w:t>
      </w:r>
    </w:p>
    <w:p w:rsidR="00857254" w:rsidRPr="009A2EAB" w:rsidRDefault="00857254" w:rsidP="00857254">
      <w:pPr>
        <w:numPr>
          <w:ilvl w:val="1"/>
          <w:numId w:val="150"/>
        </w:numPr>
        <w:jc w:val="both"/>
        <w:rPr>
          <w:rFonts w:ascii="Arial Narrow,Bold" w:hAnsi="Arial Narrow,Bold" w:cs="Arial Narrow,Bold"/>
          <w:sz w:val="24"/>
          <w:szCs w:val="24"/>
        </w:rPr>
      </w:pPr>
      <w:r w:rsidRPr="009A2EAB">
        <w:rPr>
          <w:rFonts w:ascii="Arial Narrow,Bold" w:hAnsi="Arial Narrow,Bold" w:cs="Arial Narrow,Bold"/>
          <w:sz w:val="24"/>
          <w:szCs w:val="24"/>
        </w:rPr>
        <w:t>Is communication unidirectional or bidirectional?</w:t>
      </w:r>
    </w:p>
    <w:p w:rsidR="00857254" w:rsidRPr="009A2EAB" w:rsidRDefault="00857254" w:rsidP="00857254">
      <w:pPr>
        <w:numPr>
          <w:ilvl w:val="1"/>
          <w:numId w:val="150"/>
        </w:numPr>
        <w:jc w:val="both"/>
        <w:rPr>
          <w:rFonts w:ascii="Arial Narrow,Bold" w:hAnsi="Arial Narrow,Bold" w:cs="Arial Narrow,Bold"/>
          <w:sz w:val="24"/>
          <w:szCs w:val="24"/>
        </w:rPr>
      </w:pPr>
      <w:r w:rsidRPr="009A2EAB">
        <w:rPr>
          <w:rFonts w:ascii="Arial Narrow,Bold" w:hAnsi="Arial Narrow,Bold" w:cs="Arial Narrow,Bold"/>
          <w:sz w:val="24"/>
          <w:szCs w:val="24"/>
        </w:rPr>
        <w:t>In the case of two-way communication, is it half or full-duplex?</w:t>
      </w:r>
    </w:p>
    <w:p w:rsidR="00857254" w:rsidRPr="009A2EAB" w:rsidRDefault="00857254" w:rsidP="00857254">
      <w:pPr>
        <w:numPr>
          <w:ilvl w:val="1"/>
          <w:numId w:val="150"/>
        </w:numPr>
        <w:jc w:val="both"/>
        <w:rPr>
          <w:rFonts w:ascii="Arial Narrow,Bold" w:hAnsi="Arial Narrow,Bold" w:cs="Arial Narrow,Bold"/>
          <w:sz w:val="24"/>
          <w:szCs w:val="24"/>
        </w:rPr>
      </w:pPr>
      <w:r w:rsidRPr="009A2EAB">
        <w:rPr>
          <w:rFonts w:ascii="Arial Narrow,Bold" w:hAnsi="Arial Narrow,Bold" w:cs="Arial Narrow,Bold"/>
          <w:sz w:val="24"/>
          <w:szCs w:val="24"/>
        </w:rPr>
        <w:t xml:space="preserve">Must there </w:t>
      </w:r>
      <w:proofErr w:type="gramStart"/>
      <w:r w:rsidRPr="009A2EAB">
        <w:rPr>
          <w:rFonts w:ascii="Arial Narrow,Bold" w:hAnsi="Arial Narrow,Bold" w:cs="Arial Narrow,Bold"/>
          <w:sz w:val="24"/>
          <w:szCs w:val="24"/>
        </w:rPr>
        <w:t>exist</w:t>
      </w:r>
      <w:proofErr w:type="gramEnd"/>
      <w:r w:rsidRPr="009A2EAB">
        <w:rPr>
          <w:rFonts w:ascii="Arial Narrow,Bold" w:hAnsi="Arial Narrow,Bold" w:cs="Arial Narrow,Bold"/>
          <w:sz w:val="24"/>
          <w:szCs w:val="24"/>
        </w:rPr>
        <w:t xml:space="preserve"> a relationship (i.e. parent-child) between the communicating processes?</w:t>
      </w:r>
    </w:p>
    <w:p w:rsidR="00857254" w:rsidRPr="009A2EAB" w:rsidRDefault="00857254" w:rsidP="00857254">
      <w:pPr>
        <w:numPr>
          <w:ilvl w:val="1"/>
          <w:numId w:val="150"/>
        </w:numPr>
        <w:jc w:val="both"/>
        <w:rPr>
          <w:rFonts w:ascii="Arial Narrow,Bold" w:hAnsi="Arial Narrow,Bold" w:cs="Arial Narrow,Bold"/>
          <w:sz w:val="24"/>
          <w:szCs w:val="24"/>
        </w:rPr>
      </w:pPr>
      <w:r w:rsidRPr="009A2EAB">
        <w:rPr>
          <w:rFonts w:ascii="Arial Narrow,Bold" w:hAnsi="Arial Narrow,Bold" w:cs="Arial Narrow,Bold"/>
          <w:sz w:val="24"/>
          <w:szCs w:val="24"/>
        </w:rPr>
        <w:t>Can the pipes be used over a network?</w:t>
      </w:r>
    </w:p>
    <w:p w:rsidR="00857254" w:rsidRDefault="00857254" w:rsidP="00857254">
      <w:pPr>
        <w:ind w:left="720"/>
        <w:jc w:val="both"/>
        <w:rPr>
          <w:rFonts w:ascii="Arial Narrow,Bold" w:hAnsi="Arial Narrow,Bold" w:cs="Arial Narrow,Bold"/>
          <w:b/>
          <w:sz w:val="24"/>
          <w:szCs w:val="24"/>
        </w:rPr>
      </w:pPr>
      <w:r w:rsidRPr="009A2EAB">
        <w:rPr>
          <w:rFonts w:ascii="Arial Narrow,Bold" w:hAnsi="Arial Narrow,Bold" w:cs="Arial Narrow,Bold"/>
          <w:b/>
          <w:sz w:val="24"/>
          <w:szCs w:val="24"/>
        </w:rPr>
        <w:t>Ordinary Pipes</w:t>
      </w:r>
    </w:p>
    <w:p w:rsidR="00857254" w:rsidRPr="009A2EAB" w:rsidRDefault="00857254" w:rsidP="00857254">
      <w:pPr>
        <w:numPr>
          <w:ilvl w:val="0"/>
          <w:numId w:val="151"/>
        </w:numPr>
        <w:jc w:val="both"/>
        <w:rPr>
          <w:rFonts w:ascii="Arial Narrow,Bold" w:hAnsi="Arial Narrow,Bold" w:cs="Arial Narrow,Bold"/>
          <w:sz w:val="24"/>
          <w:szCs w:val="24"/>
        </w:rPr>
      </w:pPr>
      <w:r w:rsidRPr="009A2EAB">
        <w:rPr>
          <w:rFonts w:ascii="Arial Narrow,Bold" w:hAnsi="Arial Narrow,Bold" w:cs="Arial Narrow,Bold"/>
          <w:bCs/>
          <w:sz w:val="24"/>
          <w:szCs w:val="24"/>
        </w:rPr>
        <w:t xml:space="preserve">Ordinary Pipes </w:t>
      </w:r>
      <w:r w:rsidRPr="009A2EAB">
        <w:rPr>
          <w:rFonts w:ascii="Arial Narrow,Bold" w:hAnsi="Arial Narrow,Bold" w:cs="Arial Narrow,Bold"/>
          <w:sz w:val="24"/>
          <w:szCs w:val="24"/>
        </w:rPr>
        <w:t>allow communication in standard producer-consumer style</w:t>
      </w:r>
    </w:p>
    <w:p w:rsidR="00857254" w:rsidRPr="009A2EAB" w:rsidRDefault="00857254" w:rsidP="00857254">
      <w:pPr>
        <w:numPr>
          <w:ilvl w:val="0"/>
          <w:numId w:val="151"/>
        </w:numPr>
        <w:jc w:val="both"/>
        <w:rPr>
          <w:rFonts w:ascii="Arial Narrow,Bold" w:hAnsi="Arial Narrow,Bold" w:cs="Arial Narrow,Bold"/>
          <w:sz w:val="24"/>
          <w:szCs w:val="24"/>
        </w:rPr>
      </w:pPr>
      <w:r w:rsidRPr="009A2EAB">
        <w:rPr>
          <w:rFonts w:ascii="Arial Narrow,Bold" w:hAnsi="Arial Narrow,Bold" w:cs="Arial Narrow,Bold"/>
          <w:sz w:val="24"/>
          <w:szCs w:val="24"/>
        </w:rPr>
        <w:t xml:space="preserve">Producer writes to one end (the </w:t>
      </w:r>
      <w:r w:rsidRPr="009A2EAB">
        <w:rPr>
          <w:rFonts w:ascii="Arial Narrow,Bold" w:hAnsi="Arial Narrow,Bold" w:cs="Arial Narrow,Bold"/>
          <w:i/>
          <w:iCs/>
          <w:sz w:val="24"/>
          <w:szCs w:val="24"/>
        </w:rPr>
        <w:t xml:space="preserve">write-end </w:t>
      </w:r>
      <w:r w:rsidRPr="009A2EAB">
        <w:rPr>
          <w:rFonts w:ascii="Arial Narrow,Bold" w:hAnsi="Arial Narrow,Bold" w:cs="Arial Narrow,Bold"/>
          <w:sz w:val="24"/>
          <w:szCs w:val="24"/>
        </w:rPr>
        <w:t>of the pipe)</w:t>
      </w:r>
    </w:p>
    <w:p w:rsidR="00857254" w:rsidRPr="009A2EAB" w:rsidRDefault="00857254" w:rsidP="00857254">
      <w:pPr>
        <w:numPr>
          <w:ilvl w:val="0"/>
          <w:numId w:val="151"/>
        </w:numPr>
        <w:jc w:val="both"/>
        <w:rPr>
          <w:rFonts w:ascii="Arial Narrow,Bold" w:hAnsi="Arial Narrow,Bold" w:cs="Arial Narrow,Bold"/>
          <w:sz w:val="24"/>
          <w:szCs w:val="24"/>
        </w:rPr>
      </w:pPr>
      <w:r w:rsidRPr="009A2EAB">
        <w:rPr>
          <w:rFonts w:ascii="Arial Narrow,Bold" w:hAnsi="Arial Narrow,Bold" w:cs="Arial Narrow,Bold"/>
          <w:sz w:val="24"/>
          <w:szCs w:val="24"/>
        </w:rPr>
        <w:t xml:space="preserve">Consumer reads from the other end (the </w:t>
      </w:r>
      <w:r w:rsidRPr="009A2EAB">
        <w:rPr>
          <w:rFonts w:ascii="Arial Narrow,Bold" w:hAnsi="Arial Narrow,Bold" w:cs="Arial Narrow,Bold"/>
          <w:i/>
          <w:iCs/>
          <w:sz w:val="24"/>
          <w:szCs w:val="24"/>
        </w:rPr>
        <w:t xml:space="preserve">read-end </w:t>
      </w:r>
      <w:r w:rsidRPr="009A2EAB">
        <w:rPr>
          <w:rFonts w:ascii="Arial Narrow,Bold" w:hAnsi="Arial Narrow,Bold" w:cs="Arial Narrow,Bold"/>
          <w:sz w:val="24"/>
          <w:szCs w:val="24"/>
        </w:rPr>
        <w:t>of the pipe)</w:t>
      </w:r>
    </w:p>
    <w:p w:rsidR="00857254" w:rsidRPr="009A2EAB" w:rsidRDefault="00857254" w:rsidP="00857254">
      <w:pPr>
        <w:numPr>
          <w:ilvl w:val="0"/>
          <w:numId w:val="151"/>
        </w:numPr>
        <w:jc w:val="both"/>
        <w:rPr>
          <w:rFonts w:ascii="Arial Narrow,Bold" w:hAnsi="Arial Narrow,Bold" w:cs="Arial Narrow,Bold"/>
          <w:sz w:val="24"/>
          <w:szCs w:val="24"/>
        </w:rPr>
      </w:pPr>
      <w:r w:rsidRPr="009A2EAB">
        <w:rPr>
          <w:rFonts w:ascii="Arial Narrow,Bold" w:hAnsi="Arial Narrow,Bold" w:cs="Arial Narrow,Bold"/>
          <w:sz w:val="24"/>
          <w:szCs w:val="24"/>
        </w:rPr>
        <w:t>Ordinary pipes are therefore unidirectional</w:t>
      </w:r>
    </w:p>
    <w:p w:rsidR="00857254" w:rsidRPr="009A2EAB" w:rsidRDefault="00857254" w:rsidP="00857254">
      <w:pPr>
        <w:numPr>
          <w:ilvl w:val="0"/>
          <w:numId w:val="151"/>
        </w:numPr>
        <w:jc w:val="both"/>
        <w:rPr>
          <w:rFonts w:ascii="Arial Narrow,Bold" w:hAnsi="Arial Narrow,Bold" w:cs="Arial Narrow,Bold"/>
          <w:sz w:val="24"/>
          <w:szCs w:val="24"/>
        </w:rPr>
      </w:pPr>
      <w:r w:rsidRPr="009A2EAB">
        <w:rPr>
          <w:rFonts w:ascii="Arial Narrow,Bold" w:hAnsi="Arial Narrow,Bold" w:cs="Arial Narrow,Bold"/>
          <w:sz w:val="24"/>
          <w:szCs w:val="24"/>
        </w:rPr>
        <w:t>Require parent-child relationship between communicating processes</w:t>
      </w:r>
    </w:p>
    <w:p w:rsidR="00857254" w:rsidRDefault="00857254" w:rsidP="00857254">
      <w:pPr>
        <w:jc w:val="both"/>
        <w:rPr>
          <w:rFonts w:ascii="Arial Narrow,Bold" w:hAnsi="Arial Narrow,Bold" w:cs="Arial Narrow,Bold"/>
          <w:b/>
          <w:sz w:val="24"/>
          <w:szCs w:val="24"/>
        </w:rPr>
      </w:pPr>
      <w:r w:rsidRPr="009A2EAB">
        <w:rPr>
          <w:rFonts w:ascii="Arial Narrow,Bold" w:hAnsi="Arial Narrow,Bold" w:cs="Arial Narrow,Bold"/>
          <w:b/>
          <w:sz w:val="24"/>
          <w:szCs w:val="24"/>
        </w:rPr>
        <w:t>Ordinary Pipes</w:t>
      </w:r>
    </w:p>
    <w:p w:rsidR="00857254" w:rsidRPr="009A2EAB" w:rsidRDefault="00857254" w:rsidP="00857254">
      <w:pPr>
        <w:jc w:val="both"/>
        <w:rPr>
          <w:rFonts w:ascii="Arial Narrow,Bold" w:hAnsi="Arial Narrow,Bold" w:cs="Arial Narrow,Bold"/>
          <w:b/>
          <w:sz w:val="24"/>
          <w:szCs w:val="24"/>
        </w:rPr>
      </w:pPr>
    </w:p>
    <w:p w:rsidR="00857254" w:rsidRDefault="00857254" w:rsidP="00857254">
      <w:pPr>
        <w:jc w:val="both"/>
        <w:rPr>
          <w:rFonts w:ascii="Arial Narrow,Bold" w:hAnsi="Arial Narrow,Bold" w:cs="Arial Narrow,Bold"/>
          <w:sz w:val="24"/>
          <w:szCs w:val="24"/>
        </w:rPr>
      </w:pPr>
      <w:r w:rsidRPr="009A2EAB">
        <w:rPr>
          <w:rFonts w:ascii="Arial Narrow,Bold" w:hAnsi="Arial Narrow,Bold" w:cs="Arial Narrow,Bold"/>
          <w:noProof/>
          <w:sz w:val="24"/>
          <w:szCs w:val="24"/>
        </w:rPr>
        <w:drawing>
          <wp:inline distT="0" distB="0" distL="0" distR="0">
            <wp:extent cx="5880100" cy="2081279"/>
            <wp:effectExtent l="19050" t="0" r="6350" b="0"/>
            <wp:docPr id="85" name="Picture 18" descr="3"/>
            <wp:cNvGraphicFramePr/>
            <a:graphic xmlns:a="http://schemas.openxmlformats.org/drawingml/2006/main">
              <a:graphicData uri="http://schemas.openxmlformats.org/drawingml/2006/picture">
                <pic:pic xmlns:pic="http://schemas.openxmlformats.org/drawingml/2006/picture">
                  <pic:nvPicPr>
                    <pic:cNvPr id="66563" name="Picture 4" descr="3"/>
                    <pic:cNvPicPr>
                      <a:picLocks noChangeAspect="1" noChangeArrowheads="1"/>
                    </pic:cNvPicPr>
                  </pic:nvPicPr>
                  <pic:blipFill>
                    <a:blip r:embed="rId21"/>
                    <a:srcRect/>
                    <a:stretch>
                      <a:fillRect/>
                    </a:stretch>
                  </pic:blipFill>
                  <pic:spPr bwMode="auto">
                    <a:xfrm>
                      <a:off x="0" y="0"/>
                      <a:ext cx="5880100" cy="2081279"/>
                    </a:xfrm>
                    <a:prstGeom prst="rect">
                      <a:avLst/>
                    </a:prstGeom>
                    <a:noFill/>
                    <a:ln w="9525">
                      <a:noFill/>
                      <a:miter lim="800000"/>
                      <a:headEnd/>
                      <a:tailEnd/>
                    </a:ln>
                  </pic:spPr>
                </pic:pic>
              </a:graphicData>
            </a:graphic>
          </wp:inline>
        </w:drawing>
      </w:r>
    </w:p>
    <w:p w:rsidR="00857254" w:rsidRDefault="00857254" w:rsidP="00857254">
      <w:pPr>
        <w:tabs>
          <w:tab w:val="left" w:pos="1935"/>
        </w:tabs>
        <w:jc w:val="both"/>
        <w:rPr>
          <w:rFonts w:ascii="Arial Narrow,Bold" w:hAnsi="Arial Narrow,Bold" w:cs="Arial Narrow,Bold"/>
          <w:b/>
          <w:sz w:val="24"/>
          <w:szCs w:val="24"/>
        </w:rPr>
      </w:pPr>
      <w:r w:rsidRPr="009A2EAB">
        <w:rPr>
          <w:rFonts w:ascii="Arial Narrow,Bold" w:hAnsi="Arial Narrow,Bold" w:cs="Arial Narrow,Bold"/>
          <w:b/>
          <w:sz w:val="24"/>
          <w:szCs w:val="24"/>
        </w:rPr>
        <w:t>Named Pipes</w:t>
      </w:r>
      <w:r>
        <w:rPr>
          <w:rFonts w:ascii="Arial Narrow,Bold" w:hAnsi="Arial Narrow,Bold" w:cs="Arial Narrow,Bold"/>
          <w:b/>
          <w:sz w:val="24"/>
          <w:szCs w:val="24"/>
        </w:rPr>
        <w:tab/>
      </w:r>
    </w:p>
    <w:p w:rsidR="00857254" w:rsidRPr="009A2EAB" w:rsidRDefault="00857254" w:rsidP="00857254">
      <w:pPr>
        <w:numPr>
          <w:ilvl w:val="0"/>
          <w:numId w:val="152"/>
        </w:numPr>
        <w:spacing w:line="240" w:lineRule="auto"/>
        <w:contextualSpacing/>
        <w:jc w:val="both"/>
        <w:rPr>
          <w:rFonts w:ascii="Arial Narrow,Bold" w:hAnsi="Arial Narrow,Bold" w:cs="Arial Narrow,Bold"/>
          <w:sz w:val="24"/>
          <w:szCs w:val="24"/>
        </w:rPr>
      </w:pPr>
      <w:r w:rsidRPr="009A2EAB">
        <w:rPr>
          <w:rFonts w:ascii="Arial Narrow,Bold" w:hAnsi="Arial Narrow,Bold" w:cs="Arial Narrow,Bold"/>
          <w:sz w:val="24"/>
          <w:szCs w:val="24"/>
        </w:rPr>
        <w:t>Named Pipes are more powerful than ordinary pipes</w:t>
      </w:r>
    </w:p>
    <w:p w:rsidR="00857254" w:rsidRPr="009A2EAB" w:rsidRDefault="00857254" w:rsidP="00857254">
      <w:pPr>
        <w:numPr>
          <w:ilvl w:val="0"/>
          <w:numId w:val="152"/>
        </w:numPr>
        <w:spacing w:line="240" w:lineRule="auto"/>
        <w:contextualSpacing/>
        <w:jc w:val="both"/>
        <w:rPr>
          <w:rFonts w:ascii="Arial Narrow,Bold" w:hAnsi="Arial Narrow,Bold" w:cs="Arial Narrow,Bold"/>
          <w:sz w:val="24"/>
          <w:szCs w:val="24"/>
        </w:rPr>
      </w:pPr>
      <w:r w:rsidRPr="009A2EAB">
        <w:rPr>
          <w:rFonts w:ascii="Arial Narrow,Bold" w:hAnsi="Arial Narrow,Bold" w:cs="Arial Narrow,Bold"/>
          <w:sz w:val="24"/>
          <w:szCs w:val="24"/>
        </w:rPr>
        <w:t>Communication is bidirectional</w:t>
      </w:r>
    </w:p>
    <w:p w:rsidR="00857254" w:rsidRPr="009A2EAB" w:rsidRDefault="00857254" w:rsidP="00857254">
      <w:pPr>
        <w:numPr>
          <w:ilvl w:val="0"/>
          <w:numId w:val="152"/>
        </w:numPr>
        <w:spacing w:line="240" w:lineRule="auto"/>
        <w:contextualSpacing/>
        <w:jc w:val="both"/>
        <w:rPr>
          <w:rFonts w:ascii="Arial Narrow,Bold" w:hAnsi="Arial Narrow,Bold" w:cs="Arial Narrow,Bold"/>
          <w:sz w:val="24"/>
          <w:szCs w:val="24"/>
        </w:rPr>
      </w:pPr>
      <w:r w:rsidRPr="009A2EAB">
        <w:rPr>
          <w:rFonts w:ascii="Arial Narrow,Bold" w:hAnsi="Arial Narrow,Bold" w:cs="Arial Narrow,Bold"/>
          <w:sz w:val="24"/>
          <w:szCs w:val="24"/>
        </w:rPr>
        <w:t>No parent-child relationship is necessary between the communicating processes</w:t>
      </w:r>
    </w:p>
    <w:p w:rsidR="00857254" w:rsidRPr="009A2EAB" w:rsidRDefault="00857254" w:rsidP="00857254">
      <w:pPr>
        <w:numPr>
          <w:ilvl w:val="0"/>
          <w:numId w:val="152"/>
        </w:numPr>
        <w:spacing w:line="240" w:lineRule="auto"/>
        <w:contextualSpacing/>
        <w:jc w:val="both"/>
        <w:rPr>
          <w:rFonts w:ascii="Arial Narrow,Bold" w:hAnsi="Arial Narrow,Bold" w:cs="Arial Narrow,Bold"/>
          <w:sz w:val="24"/>
          <w:szCs w:val="24"/>
        </w:rPr>
      </w:pPr>
      <w:r w:rsidRPr="009A2EAB">
        <w:rPr>
          <w:rFonts w:ascii="Arial Narrow,Bold" w:hAnsi="Arial Narrow,Bold" w:cs="Arial Narrow,Bold"/>
          <w:sz w:val="24"/>
          <w:szCs w:val="24"/>
        </w:rPr>
        <w:t>Several processes can use the named pipe for communication</w:t>
      </w:r>
    </w:p>
    <w:p w:rsidR="00857254" w:rsidRPr="00930458" w:rsidRDefault="00857254" w:rsidP="00857254">
      <w:pPr>
        <w:numPr>
          <w:ilvl w:val="0"/>
          <w:numId w:val="152"/>
        </w:numPr>
        <w:spacing w:line="240" w:lineRule="auto"/>
        <w:contextualSpacing/>
        <w:jc w:val="both"/>
        <w:rPr>
          <w:rFonts w:ascii="Arial Narrow,Bold" w:hAnsi="Arial Narrow,Bold" w:cs="Arial Narrow,Bold"/>
          <w:b/>
          <w:sz w:val="24"/>
          <w:szCs w:val="24"/>
        </w:rPr>
      </w:pPr>
      <w:r w:rsidRPr="00930458">
        <w:rPr>
          <w:rFonts w:ascii="Arial Narrow,Bold" w:hAnsi="Arial Narrow,Bold" w:cs="Arial Narrow,Bold"/>
          <w:sz w:val="24"/>
          <w:szCs w:val="24"/>
        </w:rPr>
        <w:t>Provided on both UNIX and Windows systems</w:t>
      </w:r>
    </w:p>
    <w:p w:rsidR="00EB77EC" w:rsidRDefault="00EB77EC" w:rsidP="00137B94">
      <w:pPr>
        <w:autoSpaceDE w:val="0"/>
        <w:autoSpaceDN w:val="0"/>
        <w:adjustRightInd w:val="0"/>
        <w:spacing w:after="0" w:line="240" w:lineRule="auto"/>
        <w:jc w:val="both"/>
        <w:rPr>
          <w:rFonts w:ascii="Times New Roman" w:hAnsi="Times New Roman" w:cs="Times New Roman"/>
          <w:sz w:val="24"/>
          <w:szCs w:val="24"/>
        </w:rPr>
      </w:pPr>
    </w:p>
    <w:p w:rsidR="00EB77EC" w:rsidRPr="00890BF9" w:rsidRDefault="00EB77EC" w:rsidP="00137B94">
      <w:pPr>
        <w:pStyle w:val="Heading3"/>
        <w:jc w:val="both"/>
        <w:rPr>
          <w:color w:val="000000"/>
          <w:sz w:val="32"/>
          <w:szCs w:val="32"/>
        </w:rPr>
      </w:pPr>
      <w:r w:rsidRPr="00890BF9">
        <w:rPr>
          <w:color w:val="000000"/>
          <w:sz w:val="32"/>
          <w:szCs w:val="32"/>
        </w:rPr>
        <w:lastRenderedPageBreak/>
        <w:t xml:space="preserve">CHAPTER-4 </w:t>
      </w:r>
      <w:r w:rsidR="00637926" w:rsidRPr="00890BF9">
        <w:rPr>
          <w:color w:val="000000"/>
          <w:sz w:val="32"/>
          <w:szCs w:val="32"/>
        </w:rPr>
        <w:t xml:space="preserve">  : </w:t>
      </w:r>
      <w:r w:rsidRPr="00890BF9">
        <w:rPr>
          <w:color w:val="000000"/>
          <w:sz w:val="32"/>
          <w:szCs w:val="32"/>
        </w:rPr>
        <w:t>Threads</w:t>
      </w:r>
    </w:p>
    <w:p w:rsidR="00EB77EC" w:rsidRPr="00890BF9" w:rsidRDefault="00EB77EC" w:rsidP="00137B94">
      <w:pPr>
        <w:pStyle w:val="Heading3"/>
        <w:jc w:val="both"/>
        <w:rPr>
          <w:color w:val="000000"/>
          <w:sz w:val="24"/>
          <w:szCs w:val="24"/>
        </w:rPr>
      </w:pPr>
      <w:r w:rsidRPr="00890BF9">
        <w:rPr>
          <w:color w:val="000000"/>
          <w:sz w:val="24"/>
          <w:szCs w:val="24"/>
        </w:rPr>
        <w:t>4.1 Overview</w:t>
      </w:r>
    </w:p>
    <w:p w:rsidR="00EB77EC" w:rsidRDefault="00EB77EC" w:rsidP="00137B94">
      <w:pPr>
        <w:numPr>
          <w:ilvl w:val="0"/>
          <w:numId w:val="23"/>
        </w:numPr>
        <w:spacing w:before="100" w:beforeAutospacing="1" w:after="100" w:afterAutospacing="1" w:line="240" w:lineRule="auto"/>
        <w:jc w:val="both"/>
        <w:rPr>
          <w:color w:val="000000"/>
          <w:sz w:val="27"/>
          <w:szCs w:val="27"/>
        </w:rPr>
      </w:pPr>
      <w:r>
        <w:rPr>
          <w:color w:val="000000"/>
          <w:sz w:val="27"/>
          <w:szCs w:val="27"/>
        </w:rPr>
        <w:t>A </w:t>
      </w:r>
      <w:r>
        <w:rPr>
          <w:rStyle w:val="Strong"/>
          <w:i/>
          <w:iCs/>
          <w:color w:val="000000"/>
          <w:sz w:val="27"/>
          <w:szCs w:val="27"/>
        </w:rPr>
        <w:t>thread</w:t>
      </w:r>
      <w:r>
        <w:rPr>
          <w:color w:val="000000"/>
          <w:sz w:val="27"/>
          <w:szCs w:val="27"/>
        </w:rPr>
        <w:t xml:space="preserve"> is a basic unit of CPU utilization, consisting of a program counter, a stack, and a set of registers, </w:t>
      </w:r>
      <w:proofErr w:type="gramStart"/>
      <w:r>
        <w:rPr>
          <w:color w:val="000000"/>
          <w:sz w:val="27"/>
          <w:szCs w:val="27"/>
        </w:rPr>
        <w:t>( and</w:t>
      </w:r>
      <w:proofErr w:type="gramEnd"/>
      <w:r>
        <w:rPr>
          <w:color w:val="000000"/>
          <w:sz w:val="27"/>
          <w:szCs w:val="27"/>
        </w:rPr>
        <w:t xml:space="preserve"> a thread ID. )</w:t>
      </w:r>
    </w:p>
    <w:p w:rsidR="00EB77EC" w:rsidRDefault="00EB77EC" w:rsidP="00137B94">
      <w:pPr>
        <w:numPr>
          <w:ilvl w:val="0"/>
          <w:numId w:val="23"/>
        </w:numPr>
        <w:spacing w:before="100" w:beforeAutospacing="1" w:after="100" w:afterAutospacing="1" w:line="240" w:lineRule="auto"/>
        <w:jc w:val="both"/>
        <w:rPr>
          <w:color w:val="000000"/>
          <w:sz w:val="27"/>
          <w:szCs w:val="27"/>
        </w:rPr>
      </w:pPr>
      <w:r>
        <w:rPr>
          <w:color w:val="000000"/>
          <w:sz w:val="27"/>
          <w:szCs w:val="27"/>
        </w:rPr>
        <w:t xml:space="preserve">Traditional </w:t>
      </w:r>
      <w:proofErr w:type="gramStart"/>
      <w:r>
        <w:rPr>
          <w:color w:val="000000"/>
          <w:sz w:val="27"/>
          <w:szCs w:val="27"/>
        </w:rPr>
        <w:t>( heavyweight</w:t>
      </w:r>
      <w:proofErr w:type="gramEnd"/>
      <w:r>
        <w:rPr>
          <w:color w:val="000000"/>
          <w:sz w:val="27"/>
          <w:szCs w:val="27"/>
        </w:rPr>
        <w:t xml:space="preserve"> ) processes have a single thread of control - There is one program counter, and one sequence of instructions that can be carried out at any given time.</w:t>
      </w:r>
    </w:p>
    <w:p w:rsidR="00EB77EC" w:rsidRDefault="00EB77EC" w:rsidP="00137B94">
      <w:pPr>
        <w:numPr>
          <w:ilvl w:val="0"/>
          <w:numId w:val="23"/>
        </w:numPr>
        <w:spacing w:before="100" w:beforeAutospacing="1" w:after="100" w:afterAutospacing="1" w:line="240" w:lineRule="auto"/>
        <w:jc w:val="both"/>
        <w:rPr>
          <w:color w:val="000000"/>
          <w:sz w:val="27"/>
          <w:szCs w:val="27"/>
        </w:rPr>
      </w:pPr>
      <w:r>
        <w:rPr>
          <w:color w:val="000000"/>
          <w:sz w:val="27"/>
          <w:szCs w:val="27"/>
        </w:rPr>
        <w:t>As shown in Figure 4.1, multi-threaded applications have multiple threads within a single process, each having their own program counter, stack and set of registers, but sharing common code, data, and certain structures such as open files.</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6705600" cy="3600450"/>
            <wp:effectExtent l="19050" t="0" r="0" b="0"/>
            <wp:docPr id="34" name="Picture 11" descr="https://www.cs.uic.edu/~jbell/CourseNotes/OperatingSystems/images/Chapter4/4_01_Threa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uic.edu/~jbell/CourseNotes/OperatingSystems/images/Chapter4/4_01_ThreadDiagram.jpg"/>
                    <pic:cNvPicPr>
                      <a:picLocks noChangeAspect="1" noChangeArrowheads="1"/>
                    </pic:cNvPicPr>
                  </pic:nvPicPr>
                  <pic:blipFill>
                    <a:blip r:embed="rId22"/>
                    <a:srcRect/>
                    <a:stretch>
                      <a:fillRect/>
                    </a:stretch>
                  </pic:blipFill>
                  <pic:spPr bwMode="auto">
                    <a:xfrm>
                      <a:off x="0" y="0"/>
                      <a:ext cx="6705600" cy="36004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4.1 - Single-threaded and multithreaded processes</w:t>
      </w:r>
    </w:p>
    <w:p w:rsidR="00EB77EC" w:rsidRDefault="00EB77EC" w:rsidP="00137B94">
      <w:pPr>
        <w:pStyle w:val="Heading4"/>
        <w:jc w:val="both"/>
        <w:rPr>
          <w:color w:val="000000"/>
          <w:sz w:val="24"/>
          <w:szCs w:val="24"/>
        </w:rPr>
      </w:pPr>
      <w:r>
        <w:rPr>
          <w:color w:val="000000"/>
        </w:rPr>
        <w:t>4.1.1 Motivation</w:t>
      </w:r>
    </w:p>
    <w:p w:rsidR="00EB77EC" w:rsidRDefault="00EB77EC" w:rsidP="00137B94">
      <w:pPr>
        <w:numPr>
          <w:ilvl w:val="0"/>
          <w:numId w:val="24"/>
        </w:numPr>
        <w:spacing w:before="100" w:beforeAutospacing="1" w:after="100" w:afterAutospacing="1" w:line="240" w:lineRule="auto"/>
        <w:jc w:val="both"/>
        <w:rPr>
          <w:color w:val="000000"/>
          <w:sz w:val="27"/>
          <w:szCs w:val="27"/>
        </w:rPr>
      </w:pPr>
      <w:r>
        <w:rPr>
          <w:color w:val="000000"/>
          <w:sz w:val="27"/>
          <w:szCs w:val="27"/>
        </w:rPr>
        <w:t>Threads are very useful in modern programming whenever a process has multiple tasks to perform independently of the others.</w:t>
      </w:r>
    </w:p>
    <w:p w:rsidR="00EB77EC" w:rsidRDefault="00EB77EC" w:rsidP="00137B94">
      <w:pPr>
        <w:numPr>
          <w:ilvl w:val="0"/>
          <w:numId w:val="24"/>
        </w:numPr>
        <w:spacing w:before="100" w:beforeAutospacing="1" w:after="100" w:afterAutospacing="1" w:line="240" w:lineRule="auto"/>
        <w:jc w:val="both"/>
        <w:rPr>
          <w:color w:val="000000"/>
          <w:sz w:val="27"/>
          <w:szCs w:val="27"/>
        </w:rPr>
      </w:pPr>
      <w:r>
        <w:rPr>
          <w:color w:val="000000"/>
          <w:sz w:val="27"/>
          <w:szCs w:val="27"/>
        </w:rPr>
        <w:t>This is particularly true when one of the tasks may block, and it is desired to allow the other tasks to proceed without blocking.</w:t>
      </w:r>
    </w:p>
    <w:p w:rsidR="00EB77EC" w:rsidRDefault="00EB77EC" w:rsidP="00137B94">
      <w:pPr>
        <w:numPr>
          <w:ilvl w:val="0"/>
          <w:numId w:val="24"/>
        </w:numPr>
        <w:spacing w:before="100" w:beforeAutospacing="1" w:after="100" w:afterAutospacing="1" w:line="240" w:lineRule="auto"/>
        <w:jc w:val="both"/>
        <w:rPr>
          <w:color w:val="000000"/>
          <w:sz w:val="27"/>
          <w:szCs w:val="27"/>
        </w:rPr>
      </w:pPr>
      <w:r>
        <w:rPr>
          <w:color w:val="000000"/>
          <w:sz w:val="27"/>
          <w:szCs w:val="27"/>
        </w:rPr>
        <w:t xml:space="preserve">For example in a word processor, a background thread may check spelling and grammar while a foreground thread processes user input ( keystrokes ), while </w:t>
      </w:r>
      <w:r>
        <w:rPr>
          <w:color w:val="000000"/>
          <w:sz w:val="27"/>
          <w:szCs w:val="27"/>
        </w:rPr>
        <w:lastRenderedPageBreak/>
        <w:t>yet a third thread loads images from the hard drive, and a fourth does periodic automatic backups of the file being edited.</w:t>
      </w:r>
    </w:p>
    <w:p w:rsidR="00EB77EC" w:rsidRDefault="00EB77EC" w:rsidP="00137B94">
      <w:pPr>
        <w:numPr>
          <w:ilvl w:val="0"/>
          <w:numId w:val="24"/>
        </w:numPr>
        <w:spacing w:before="100" w:beforeAutospacing="1" w:after="100" w:afterAutospacing="1" w:line="240" w:lineRule="auto"/>
        <w:jc w:val="both"/>
        <w:rPr>
          <w:color w:val="000000"/>
          <w:sz w:val="27"/>
          <w:szCs w:val="27"/>
        </w:rPr>
      </w:pPr>
      <w:r>
        <w:rPr>
          <w:color w:val="000000"/>
          <w:sz w:val="27"/>
          <w:szCs w:val="27"/>
        </w:rPr>
        <w:t xml:space="preserve">Another example is a web server - Multiple threads allow for multiple requests to be satisfied simultaneously, without having to service requests sequentially or to fork off separate processes for every incoming request. </w:t>
      </w:r>
      <w:proofErr w:type="gramStart"/>
      <w:r>
        <w:rPr>
          <w:color w:val="000000"/>
          <w:sz w:val="27"/>
          <w:szCs w:val="27"/>
        </w:rPr>
        <w:t>( The</w:t>
      </w:r>
      <w:proofErr w:type="gramEnd"/>
      <w:r>
        <w:rPr>
          <w:color w:val="000000"/>
          <w:sz w:val="27"/>
          <w:szCs w:val="27"/>
        </w:rPr>
        <w:t xml:space="preserve"> latter is how this sort of thing was done before the concept of threads was developed. A daemon would listen at a port, fork off a child for every incoming request to be processed, and then go back to listening to the port. )</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6019800" cy="2162175"/>
            <wp:effectExtent l="19050" t="0" r="0" b="0"/>
            <wp:docPr id="33" name="Picture 12" descr="https://www.cs.uic.edu/~jbell/CourseNotes/OperatingSystems/images/Chapter4/4_02_Multithreaded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uic.edu/~jbell/CourseNotes/OperatingSystems/images/Chapter4/4_02_MultithreadedArchitecture.jpg"/>
                    <pic:cNvPicPr>
                      <a:picLocks noChangeAspect="1" noChangeArrowheads="1"/>
                    </pic:cNvPicPr>
                  </pic:nvPicPr>
                  <pic:blipFill>
                    <a:blip r:embed="rId23"/>
                    <a:srcRect/>
                    <a:stretch>
                      <a:fillRect/>
                    </a:stretch>
                  </pic:blipFill>
                  <pic:spPr bwMode="auto">
                    <a:xfrm>
                      <a:off x="0" y="0"/>
                      <a:ext cx="6019800" cy="21621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4.2 - Multithreaded server architecture</w:t>
      </w:r>
    </w:p>
    <w:p w:rsidR="00EB77EC" w:rsidRDefault="00EB77EC" w:rsidP="00137B94">
      <w:pPr>
        <w:pStyle w:val="Heading4"/>
        <w:jc w:val="both"/>
        <w:rPr>
          <w:color w:val="000000"/>
          <w:sz w:val="24"/>
          <w:szCs w:val="24"/>
        </w:rPr>
      </w:pPr>
      <w:r>
        <w:rPr>
          <w:color w:val="000000"/>
        </w:rPr>
        <w:t>4.1.2 Benefits</w:t>
      </w:r>
    </w:p>
    <w:p w:rsidR="00EB77EC" w:rsidRDefault="00EB77EC" w:rsidP="00137B94">
      <w:pPr>
        <w:numPr>
          <w:ilvl w:val="0"/>
          <w:numId w:val="25"/>
        </w:numPr>
        <w:spacing w:before="100" w:beforeAutospacing="1" w:after="100" w:afterAutospacing="1" w:line="240" w:lineRule="auto"/>
        <w:jc w:val="both"/>
        <w:rPr>
          <w:color w:val="000000"/>
          <w:sz w:val="27"/>
          <w:szCs w:val="27"/>
        </w:rPr>
      </w:pPr>
      <w:r>
        <w:rPr>
          <w:color w:val="000000"/>
          <w:sz w:val="27"/>
          <w:szCs w:val="27"/>
        </w:rPr>
        <w:t>There are four major categories of benefits to multi-threading:</w:t>
      </w:r>
    </w:p>
    <w:p w:rsidR="00EB77EC" w:rsidRDefault="00EB77EC" w:rsidP="00137B94">
      <w:pPr>
        <w:numPr>
          <w:ilvl w:val="1"/>
          <w:numId w:val="25"/>
        </w:numPr>
        <w:spacing w:before="100" w:beforeAutospacing="1" w:after="100" w:afterAutospacing="1" w:line="240" w:lineRule="auto"/>
        <w:jc w:val="both"/>
        <w:rPr>
          <w:color w:val="000000"/>
          <w:sz w:val="27"/>
          <w:szCs w:val="27"/>
        </w:rPr>
      </w:pPr>
      <w:r w:rsidRPr="00637926">
        <w:rPr>
          <w:b/>
          <w:color w:val="000000"/>
          <w:sz w:val="27"/>
          <w:szCs w:val="27"/>
        </w:rPr>
        <w:t xml:space="preserve">Responsiveness </w:t>
      </w:r>
      <w:r>
        <w:rPr>
          <w:color w:val="000000"/>
          <w:sz w:val="27"/>
          <w:szCs w:val="27"/>
        </w:rPr>
        <w:t>- One thread may provide rapid response while other threads are blocked or slowed down doing intensive calculations.</w:t>
      </w:r>
    </w:p>
    <w:p w:rsidR="00EB77EC" w:rsidRDefault="00EB77EC" w:rsidP="00137B94">
      <w:pPr>
        <w:numPr>
          <w:ilvl w:val="1"/>
          <w:numId w:val="25"/>
        </w:numPr>
        <w:spacing w:before="100" w:beforeAutospacing="1" w:after="100" w:afterAutospacing="1" w:line="240" w:lineRule="auto"/>
        <w:jc w:val="both"/>
        <w:rPr>
          <w:color w:val="000000"/>
          <w:sz w:val="27"/>
          <w:szCs w:val="27"/>
        </w:rPr>
      </w:pPr>
      <w:r w:rsidRPr="00637926">
        <w:rPr>
          <w:b/>
          <w:color w:val="000000"/>
          <w:sz w:val="27"/>
          <w:szCs w:val="27"/>
        </w:rPr>
        <w:t>Resource sharing</w:t>
      </w:r>
      <w:r>
        <w:rPr>
          <w:color w:val="000000"/>
          <w:sz w:val="27"/>
          <w:szCs w:val="27"/>
        </w:rPr>
        <w:t xml:space="preserve"> - By default threads share common code, data, and other resources, which allows multiple tasks to be performed simultaneously in a single address space.</w:t>
      </w:r>
    </w:p>
    <w:p w:rsidR="00EB77EC" w:rsidRDefault="00EB77EC" w:rsidP="00137B94">
      <w:pPr>
        <w:numPr>
          <w:ilvl w:val="1"/>
          <w:numId w:val="25"/>
        </w:numPr>
        <w:spacing w:before="100" w:beforeAutospacing="1" w:after="100" w:afterAutospacing="1" w:line="240" w:lineRule="auto"/>
        <w:jc w:val="both"/>
        <w:rPr>
          <w:color w:val="000000"/>
          <w:sz w:val="27"/>
          <w:szCs w:val="27"/>
        </w:rPr>
      </w:pPr>
      <w:r w:rsidRPr="00637926">
        <w:rPr>
          <w:b/>
          <w:color w:val="000000"/>
          <w:sz w:val="27"/>
          <w:szCs w:val="27"/>
        </w:rPr>
        <w:t xml:space="preserve">Economy </w:t>
      </w:r>
      <w:r>
        <w:rPr>
          <w:color w:val="000000"/>
          <w:sz w:val="27"/>
          <w:szCs w:val="27"/>
        </w:rPr>
        <w:t xml:space="preserve">- Creating and managing threads </w:t>
      </w:r>
      <w:proofErr w:type="gramStart"/>
      <w:r>
        <w:rPr>
          <w:color w:val="000000"/>
          <w:sz w:val="27"/>
          <w:szCs w:val="27"/>
        </w:rPr>
        <w:t>( and</w:t>
      </w:r>
      <w:proofErr w:type="gramEnd"/>
      <w:r>
        <w:rPr>
          <w:color w:val="000000"/>
          <w:sz w:val="27"/>
          <w:szCs w:val="27"/>
        </w:rPr>
        <w:t xml:space="preserve"> context switches between them ) is much faster than performing the same tasks for processes.</w:t>
      </w:r>
    </w:p>
    <w:p w:rsidR="00EB77EC" w:rsidRDefault="00EB77EC" w:rsidP="00137B94">
      <w:pPr>
        <w:numPr>
          <w:ilvl w:val="1"/>
          <w:numId w:val="25"/>
        </w:numPr>
        <w:spacing w:before="100" w:beforeAutospacing="1" w:after="100" w:afterAutospacing="1" w:line="240" w:lineRule="auto"/>
        <w:jc w:val="both"/>
        <w:rPr>
          <w:color w:val="000000"/>
          <w:sz w:val="27"/>
          <w:szCs w:val="27"/>
        </w:rPr>
      </w:pPr>
      <w:r w:rsidRPr="00637926">
        <w:rPr>
          <w:b/>
          <w:color w:val="000000"/>
          <w:sz w:val="27"/>
          <w:szCs w:val="27"/>
        </w:rPr>
        <w:t>Scalability</w:t>
      </w:r>
      <w:r>
        <w:rPr>
          <w:color w:val="000000"/>
          <w:sz w:val="27"/>
          <w:szCs w:val="27"/>
        </w:rPr>
        <w:t xml:space="preserve">, i.e. Utilization of multiprocessor architectures - A single threaded process can only run on one CPU, no matter how many may be available, whereas the execution of a multi-threaded application may be split amongst available processors. </w:t>
      </w:r>
      <w:proofErr w:type="gramStart"/>
      <w:r>
        <w:rPr>
          <w:color w:val="000000"/>
          <w:sz w:val="27"/>
          <w:szCs w:val="27"/>
        </w:rPr>
        <w:t>( Note</w:t>
      </w:r>
      <w:proofErr w:type="gramEnd"/>
      <w:r>
        <w:rPr>
          <w:color w:val="000000"/>
          <w:sz w:val="27"/>
          <w:szCs w:val="27"/>
        </w:rPr>
        <w:t xml:space="preserve"> that single threaded processes can still benefit from multi-processor architectures when there are multiple processes contending for the CPU, i.e. when the load average is above some certain threshold. )</w:t>
      </w:r>
    </w:p>
    <w:p w:rsidR="00EB77EC" w:rsidRDefault="00EB77EC" w:rsidP="00137B94">
      <w:pPr>
        <w:pStyle w:val="Heading3"/>
        <w:jc w:val="both"/>
        <w:rPr>
          <w:color w:val="000000"/>
          <w:sz w:val="27"/>
          <w:szCs w:val="27"/>
        </w:rPr>
      </w:pPr>
      <w:r>
        <w:rPr>
          <w:color w:val="000000"/>
        </w:rPr>
        <w:lastRenderedPageBreak/>
        <w:t>4.2 MulticoreProgramming</w:t>
      </w:r>
    </w:p>
    <w:p w:rsidR="00EB77EC" w:rsidRDefault="00EB77EC" w:rsidP="00137B94">
      <w:pPr>
        <w:numPr>
          <w:ilvl w:val="0"/>
          <w:numId w:val="26"/>
        </w:numPr>
        <w:spacing w:before="100" w:beforeAutospacing="1" w:after="100" w:afterAutospacing="1" w:line="240" w:lineRule="auto"/>
        <w:jc w:val="both"/>
        <w:rPr>
          <w:color w:val="000000"/>
          <w:sz w:val="27"/>
          <w:szCs w:val="27"/>
        </w:rPr>
      </w:pPr>
      <w:r>
        <w:rPr>
          <w:color w:val="000000"/>
          <w:sz w:val="27"/>
          <w:szCs w:val="27"/>
        </w:rPr>
        <w:t>A recent trend in computer architecture is to produce chips with multiple </w:t>
      </w:r>
      <w:r>
        <w:rPr>
          <w:rStyle w:val="Strong"/>
          <w:i/>
          <w:iCs/>
          <w:color w:val="000000"/>
          <w:sz w:val="27"/>
          <w:szCs w:val="27"/>
        </w:rPr>
        <w:t>cores</w:t>
      </w:r>
      <w:r>
        <w:rPr>
          <w:color w:val="000000"/>
          <w:sz w:val="27"/>
          <w:szCs w:val="27"/>
        </w:rPr>
        <w:t>, or CPUs on a single chip.</w:t>
      </w:r>
    </w:p>
    <w:p w:rsidR="00EB77EC" w:rsidRDefault="00EB77EC" w:rsidP="00137B94">
      <w:pPr>
        <w:numPr>
          <w:ilvl w:val="0"/>
          <w:numId w:val="26"/>
        </w:numPr>
        <w:spacing w:before="100" w:beforeAutospacing="1" w:after="100" w:afterAutospacing="1" w:line="240" w:lineRule="auto"/>
        <w:jc w:val="both"/>
        <w:rPr>
          <w:color w:val="000000"/>
          <w:sz w:val="27"/>
          <w:szCs w:val="27"/>
        </w:rPr>
      </w:pPr>
      <w:r>
        <w:rPr>
          <w:color w:val="000000"/>
          <w:sz w:val="27"/>
          <w:szCs w:val="27"/>
        </w:rPr>
        <w:t>A multi-threaded application running on a traditional single-core chip would have to interleave the threads, as shown in Figure 4.3. On a multi-core chip, however, the threads could be spread across the available cores, allowing true parallel processing, as shown in Figure 4.4.</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6238875" cy="885825"/>
            <wp:effectExtent l="19050" t="0" r="9525" b="0"/>
            <wp:docPr id="32" name="Picture 13" descr="https://www.cs.uic.edu/~jbell/CourseNotes/OperatingSystems/images/Chapter4/4_03_ConcurrentSingle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uic.edu/~jbell/CourseNotes/OperatingSystems/images/Chapter4/4_03_ConcurrentSingleCore.jpg"/>
                    <pic:cNvPicPr>
                      <a:picLocks noChangeAspect="1" noChangeArrowheads="1"/>
                    </pic:cNvPicPr>
                  </pic:nvPicPr>
                  <pic:blipFill>
                    <a:blip r:embed="rId24"/>
                    <a:srcRect/>
                    <a:stretch>
                      <a:fillRect/>
                    </a:stretch>
                  </pic:blipFill>
                  <pic:spPr bwMode="auto">
                    <a:xfrm>
                      <a:off x="0" y="0"/>
                      <a:ext cx="6238875" cy="8858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4.3 - Concurrent execution on a single-core system.</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4762500" cy="1657350"/>
            <wp:effectExtent l="19050" t="0" r="0" b="0"/>
            <wp:docPr id="31" name="Picture 14" descr="https://www.cs.uic.edu/~jbell/CourseNotes/OperatingSystems/images/Chapter4/4_04_ParralelMulti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uic.edu/~jbell/CourseNotes/OperatingSystems/images/Chapter4/4_04_ParralelMulticore.jpg"/>
                    <pic:cNvPicPr>
                      <a:picLocks noChangeAspect="1" noChangeArrowheads="1"/>
                    </pic:cNvPicPr>
                  </pic:nvPicPr>
                  <pic:blipFill>
                    <a:blip r:embed="rId25"/>
                    <a:srcRect/>
                    <a:stretch>
                      <a:fillRect/>
                    </a:stretch>
                  </pic:blipFill>
                  <pic:spPr bwMode="auto">
                    <a:xfrm>
                      <a:off x="0" y="0"/>
                      <a:ext cx="4762500" cy="16573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4.4 - Parallel execution on a multicore system</w:t>
      </w:r>
    </w:p>
    <w:p w:rsidR="00EB77EC" w:rsidRDefault="00EB77EC" w:rsidP="00137B94">
      <w:pPr>
        <w:numPr>
          <w:ilvl w:val="0"/>
          <w:numId w:val="27"/>
        </w:numPr>
        <w:spacing w:before="100" w:beforeAutospacing="1" w:after="100" w:afterAutospacing="1" w:line="240" w:lineRule="auto"/>
        <w:jc w:val="both"/>
        <w:rPr>
          <w:color w:val="000000"/>
          <w:sz w:val="27"/>
          <w:szCs w:val="27"/>
        </w:rPr>
      </w:pPr>
      <w:r>
        <w:rPr>
          <w:color w:val="000000"/>
          <w:sz w:val="27"/>
          <w:szCs w:val="27"/>
        </w:rPr>
        <w:t>For operating systems, multi-core chips require new scheduling algorithms to make better use of the multiple cores available.</w:t>
      </w:r>
    </w:p>
    <w:p w:rsidR="00EB77EC" w:rsidRDefault="00EB77EC" w:rsidP="00137B94">
      <w:pPr>
        <w:numPr>
          <w:ilvl w:val="0"/>
          <w:numId w:val="27"/>
        </w:numPr>
        <w:spacing w:before="100" w:beforeAutospacing="1" w:after="100" w:afterAutospacing="1" w:line="240" w:lineRule="auto"/>
        <w:jc w:val="both"/>
        <w:rPr>
          <w:color w:val="000000"/>
          <w:sz w:val="27"/>
          <w:szCs w:val="27"/>
        </w:rPr>
      </w:pPr>
      <w:r>
        <w:rPr>
          <w:color w:val="000000"/>
          <w:sz w:val="27"/>
          <w:szCs w:val="27"/>
        </w:rPr>
        <w:t xml:space="preserve">As multi-threading becomes more pervasive and more important </w:t>
      </w:r>
      <w:proofErr w:type="gramStart"/>
      <w:r>
        <w:rPr>
          <w:color w:val="000000"/>
          <w:sz w:val="27"/>
          <w:szCs w:val="27"/>
        </w:rPr>
        <w:t>( thousands</w:t>
      </w:r>
      <w:proofErr w:type="gramEnd"/>
      <w:r>
        <w:rPr>
          <w:color w:val="000000"/>
          <w:sz w:val="27"/>
          <w:szCs w:val="27"/>
        </w:rPr>
        <w:t xml:space="preserve"> instead of tens of threads ), CPUs have been developed to support more simultaneous threads per core in hardware.</w:t>
      </w:r>
    </w:p>
    <w:p w:rsidR="00EB77EC" w:rsidRPr="00890BF9" w:rsidRDefault="00EB77EC" w:rsidP="00137B94">
      <w:pPr>
        <w:pStyle w:val="Heading4"/>
        <w:jc w:val="both"/>
        <w:rPr>
          <w:color w:val="000000"/>
          <w:sz w:val="28"/>
          <w:szCs w:val="28"/>
        </w:rPr>
      </w:pPr>
      <w:r w:rsidRPr="00890BF9">
        <w:rPr>
          <w:color w:val="000000"/>
          <w:sz w:val="28"/>
          <w:szCs w:val="28"/>
        </w:rPr>
        <w:t xml:space="preserve">4.2.1 </w:t>
      </w:r>
      <w:r w:rsidRPr="00890BF9">
        <w:rPr>
          <w:i w:val="0"/>
          <w:color w:val="000000"/>
          <w:sz w:val="28"/>
          <w:szCs w:val="28"/>
        </w:rPr>
        <w:t>Programming Challenges</w:t>
      </w:r>
    </w:p>
    <w:p w:rsidR="00EB77EC" w:rsidRDefault="00EB77EC" w:rsidP="00137B94">
      <w:pPr>
        <w:numPr>
          <w:ilvl w:val="0"/>
          <w:numId w:val="28"/>
        </w:numPr>
        <w:spacing w:before="100" w:beforeAutospacing="1" w:after="100" w:afterAutospacing="1" w:line="240" w:lineRule="auto"/>
        <w:jc w:val="both"/>
        <w:rPr>
          <w:color w:val="000000"/>
          <w:sz w:val="27"/>
          <w:szCs w:val="27"/>
        </w:rPr>
      </w:pPr>
      <w:r>
        <w:rPr>
          <w:color w:val="000000"/>
          <w:sz w:val="27"/>
          <w:szCs w:val="27"/>
        </w:rPr>
        <w:t>For application programmers, there are five areas where multi-core chips present new challenges:</w:t>
      </w:r>
    </w:p>
    <w:p w:rsidR="00EB77EC" w:rsidRDefault="00EB77EC" w:rsidP="00137B94">
      <w:pPr>
        <w:numPr>
          <w:ilvl w:val="1"/>
          <w:numId w:val="28"/>
        </w:numPr>
        <w:spacing w:before="100" w:beforeAutospacing="1" w:after="100" w:afterAutospacing="1" w:line="240" w:lineRule="auto"/>
        <w:jc w:val="both"/>
        <w:rPr>
          <w:color w:val="000000"/>
          <w:sz w:val="27"/>
          <w:szCs w:val="27"/>
        </w:rPr>
      </w:pPr>
      <w:r>
        <w:rPr>
          <w:rStyle w:val="Strong"/>
          <w:color w:val="000000"/>
          <w:sz w:val="27"/>
          <w:szCs w:val="27"/>
        </w:rPr>
        <w:t>Identifying tasks</w:t>
      </w:r>
      <w:r>
        <w:rPr>
          <w:color w:val="000000"/>
          <w:sz w:val="27"/>
          <w:szCs w:val="27"/>
        </w:rPr>
        <w:t> - Examining applications to find activities that can be performed concurrently.</w:t>
      </w:r>
    </w:p>
    <w:p w:rsidR="00EB77EC" w:rsidRDefault="00EB77EC" w:rsidP="00137B94">
      <w:pPr>
        <w:numPr>
          <w:ilvl w:val="1"/>
          <w:numId w:val="28"/>
        </w:numPr>
        <w:spacing w:before="100" w:beforeAutospacing="1" w:after="100" w:afterAutospacing="1" w:line="240" w:lineRule="auto"/>
        <w:jc w:val="both"/>
        <w:rPr>
          <w:color w:val="000000"/>
          <w:sz w:val="27"/>
          <w:szCs w:val="27"/>
        </w:rPr>
      </w:pPr>
      <w:r>
        <w:rPr>
          <w:rStyle w:val="Strong"/>
          <w:color w:val="000000"/>
          <w:sz w:val="27"/>
          <w:szCs w:val="27"/>
        </w:rPr>
        <w:t>Balance</w:t>
      </w:r>
      <w:r>
        <w:rPr>
          <w:color w:val="000000"/>
          <w:sz w:val="27"/>
          <w:szCs w:val="27"/>
        </w:rPr>
        <w:t> - Finding tasks to run concurrently that provide equal value. I.e. don't waste a thread on trivial tasks.</w:t>
      </w:r>
    </w:p>
    <w:p w:rsidR="00EB77EC" w:rsidRDefault="00EB77EC" w:rsidP="00137B94">
      <w:pPr>
        <w:numPr>
          <w:ilvl w:val="1"/>
          <w:numId w:val="28"/>
        </w:numPr>
        <w:spacing w:before="100" w:beforeAutospacing="1" w:after="100" w:afterAutospacing="1" w:line="240" w:lineRule="auto"/>
        <w:jc w:val="both"/>
        <w:rPr>
          <w:color w:val="000000"/>
          <w:sz w:val="27"/>
          <w:szCs w:val="27"/>
        </w:rPr>
      </w:pPr>
      <w:r>
        <w:rPr>
          <w:rStyle w:val="Strong"/>
          <w:color w:val="000000"/>
          <w:sz w:val="27"/>
          <w:szCs w:val="27"/>
        </w:rPr>
        <w:t>Data splitting</w:t>
      </w:r>
      <w:r>
        <w:rPr>
          <w:color w:val="000000"/>
          <w:sz w:val="27"/>
          <w:szCs w:val="27"/>
        </w:rPr>
        <w:t> - To prevent the threads from interfering with one another.</w:t>
      </w:r>
    </w:p>
    <w:p w:rsidR="00EB77EC" w:rsidRDefault="00EB77EC" w:rsidP="00137B94">
      <w:pPr>
        <w:numPr>
          <w:ilvl w:val="1"/>
          <w:numId w:val="28"/>
        </w:numPr>
        <w:spacing w:before="100" w:beforeAutospacing="1" w:after="100" w:afterAutospacing="1" w:line="240" w:lineRule="auto"/>
        <w:jc w:val="both"/>
        <w:rPr>
          <w:color w:val="000000"/>
          <w:sz w:val="27"/>
          <w:szCs w:val="27"/>
        </w:rPr>
      </w:pPr>
      <w:r>
        <w:rPr>
          <w:rStyle w:val="Strong"/>
          <w:color w:val="000000"/>
          <w:sz w:val="27"/>
          <w:szCs w:val="27"/>
        </w:rPr>
        <w:lastRenderedPageBreak/>
        <w:t>Data dependency</w:t>
      </w:r>
      <w:r>
        <w:rPr>
          <w:color w:val="000000"/>
          <w:sz w:val="27"/>
          <w:szCs w:val="27"/>
        </w:rPr>
        <w:t> - If one task is dependent upon the results of another, then the tasks need to be synchronized to assure access in the proper order.</w:t>
      </w:r>
    </w:p>
    <w:p w:rsidR="00EB77EC" w:rsidRDefault="00EB77EC" w:rsidP="00137B94">
      <w:pPr>
        <w:numPr>
          <w:ilvl w:val="1"/>
          <w:numId w:val="28"/>
        </w:numPr>
        <w:spacing w:before="100" w:beforeAutospacing="1" w:after="100" w:afterAutospacing="1" w:line="240" w:lineRule="auto"/>
        <w:jc w:val="both"/>
        <w:rPr>
          <w:color w:val="000000"/>
          <w:sz w:val="27"/>
          <w:szCs w:val="27"/>
        </w:rPr>
      </w:pPr>
      <w:r>
        <w:rPr>
          <w:rStyle w:val="Strong"/>
          <w:color w:val="000000"/>
          <w:sz w:val="27"/>
          <w:szCs w:val="27"/>
        </w:rPr>
        <w:t>Testing and debugging</w:t>
      </w:r>
      <w:r>
        <w:rPr>
          <w:color w:val="000000"/>
          <w:sz w:val="27"/>
          <w:szCs w:val="27"/>
        </w:rPr>
        <w:t> - Inherently more difficult in parallel processing situations, as the race conditions become much more complex and difficult to identify.</w:t>
      </w:r>
    </w:p>
    <w:p w:rsidR="00EB77EC" w:rsidRPr="00890BF9" w:rsidRDefault="00EB77EC" w:rsidP="00137B94">
      <w:pPr>
        <w:pStyle w:val="Heading4"/>
        <w:jc w:val="both"/>
        <w:rPr>
          <w:i w:val="0"/>
          <w:color w:val="000000"/>
          <w:sz w:val="28"/>
          <w:szCs w:val="28"/>
        </w:rPr>
      </w:pPr>
      <w:r w:rsidRPr="00890BF9">
        <w:rPr>
          <w:color w:val="000000"/>
          <w:sz w:val="28"/>
          <w:szCs w:val="28"/>
        </w:rPr>
        <w:t>4.2.2</w:t>
      </w:r>
      <w:r w:rsidRPr="00890BF9">
        <w:rPr>
          <w:i w:val="0"/>
          <w:color w:val="000000"/>
          <w:sz w:val="28"/>
          <w:szCs w:val="28"/>
        </w:rPr>
        <w:t xml:space="preserve"> Types of Parallelism </w:t>
      </w:r>
    </w:p>
    <w:p w:rsidR="00EB77EC" w:rsidRDefault="00EB77EC" w:rsidP="00137B94">
      <w:pPr>
        <w:pStyle w:val="NormalWeb"/>
        <w:jc w:val="both"/>
        <w:rPr>
          <w:color w:val="000000"/>
          <w:sz w:val="27"/>
          <w:szCs w:val="27"/>
        </w:rPr>
      </w:pPr>
      <w:r>
        <w:rPr>
          <w:color w:val="000000"/>
          <w:sz w:val="27"/>
          <w:szCs w:val="27"/>
        </w:rPr>
        <w:t>In theory there are two different ways to parallelize the workload:</w:t>
      </w:r>
    </w:p>
    <w:p w:rsidR="00EB77EC" w:rsidRDefault="00EB77EC" w:rsidP="00137B94">
      <w:pPr>
        <w:numPr>
          <w:ilvl w:val="0"/>
          <w:numId w:val="29"/>
        </w:numPr>
        <w:spacing w:before="100" w:beforeAutospacing="1" w:after="100" w:afterAutospacing="1" w:line="240" w:lineRule="auto"/>
        <w:jc w:val="both"/>
        <w:rPr>
          <w:color w:val="000000"/>
          <w:sz w:val="27"/>
          <w:szCs w:val="27"/>
        </w:rPr>
      </w:pPr>
      <w:r>
        <w:rPr>
          <w:rStyle w:val="Strong"/>
          <w:color w:val="000000"/>
          <w:sz w:val="27"/>
          <w:szCs w:val="27"/>
        </w:rPr>
        <w:t>Data parallelism</w:t>
      </w:r>
      <w:r>
        <w:rPr>
          <w:color w:val="000000"/>
          <w:sz w:val="27"/>
          <w:szCs w:val="27"/>
        </w:rPr>
        <w:t xml:space="preserve"> divides the data up amongst multiple cores </w:t>
      </w:r>
      <w:proofErr w:type="gramStart"/>
      <w:r>
        <w:rPr>
          <w:color w:val="000000"/>
          <w:sz w:val="27"/>
          <w:szCs w:val="27"/>
        </w:rPr>
        <w:t>( threads</w:t>
      </w:r>
      <w:proofErr w:type="gramEnd"/>
      <w:r>
        <w:rPr>
          <w:color w:val="000000"/>
          <w:sz w:val="27"/>
          <w:szCs w:val="27"/>
        </w:rPr>
        <w:t xml:space="preserve"> ), and performs the same task on each subset of the data. For example dividing a large image up into pieces and performing the same digital image processing on each piece on different cores.</w:t>
      </w:r>
    </w:p>
    <w:p w:rsidR="00EB77EC" w:rsidRDefault="00EB77EC" w:rsidP="00137B94">
      <w:pPr>
        <w:numPr>
          <w:ilvl w:val="0"/>
          <w:numId w:val="29"/>
        </w:numPr>
        <w:spacing w:before="100" w:beforeAutospacing="1" w:after="100" w:afterAutospacing="1" w:line="240" w:lineRule="auto"/>
        <w:jc w:val="both"/>
        <w:rPr>
          <w:color w:val="000000"/>
          <w:sz w:val="27"/>
          <w:szCs w:val="27"/>
        </w:rPr>
      </w:pPr>
      <w:r>
        <w:rPr>
          <w:rStyle w:val="Strong"/>
          <w:color w:val="000000"/>
          <w:sz w:val="27"/>
          <w:szCs w:val="27"/>
        </w:rPr>
        <w:t>Task parallelism</w:t>
      </w:r>
      <w:r>
        <w:rPr>
          <w:color w:val="000000"/>
          <w:sz w:val="27"/>
          <w:szCs w:val="27"/>
        </w:rPr>
        <w:t> divides the different tasks to be performed among the different cores and performs them simultaneously.</w:t>
      </w:r>
    </w:p>
    <w:p w:rsidR="00EB77EC" w:rsidRDefault="00EB77EC" w:rsidP="00137B94">
      <w:pPr>
        <w:pStyle w:val="NormalWeb"/>
        <w:jc w:val="both"/>
        <w:rPr>
          <w:color w:val="000000"/>
          <w:sz w:val="27"/>
          <w:szCs w:val="27"/>
        </w:rPr>
      </w:pPr>
      <w:r>
        <w:rPr>
          <w:color w:val="000000"/>
          <w:sz w:val="27"/>
          <w:szCs w:val="27"/>
        </w:rPr>
        <w:t>In practice no program is ever divided up solely by one or the other of these, but instead by some sort of hybrid combination.</w:t>
      </w:r>
    </w:p>
    <w:p w:rsidR="00EB77EC" w:rsidRPr="00890BF9" w:rsidRDefault="00EB77EC" w:rsidP="00137B94">
      <w:pPr>
        <w:pStyle w:val="Heading3"/>
        <w:jc w:val="both"/>
        <w:rPr>
          <w:color w:val="000000"/>
          <w:sz w:val="28"/>
          <w:szCs w:val="28"/>
        </w:rPr>
      </w:pPr>
      <w:r w:rsidRPr="00890BF9">
        <w:rPr>
          <w:color w:val="000000"/>
          <w:sz w:val="28"/>
          <w:szCs w:val="28"/>
        </w:rPr>
        <w:t>4.3 Multithreading Models</w:t>
      </w:r>
    </w:p>
    <w:p w:rsidR="00EB77EC" w:rsidRPr="00637926" w:rsidRDefault="00EB77EC" w:rsidP="00137B94">
      <w:pPr>
        <w:numPr>
          <w:ilvl w:val="0"/>
          <w:numId w:val="30"/>
        </w:numPr>
        <w:spacing w:before="100" w:beforeAutospacing="1" w:after="100" w:afterAutospacing="1" w:line="240" w:lineRule="auto"/>
        <w:jc w:val="both"/>
        <w:rPr>
          <w:b/>
          <w:color w:val="000000"/>
          <w:sz w:val="27"/>
          <w:szCs w:val="27"/>
        </w:rPr>
      </w:pPr>
      <w:r>
        <w:rPr>
          <w:color w:val="000000"/>
          <w:sz w:val="27"/>
          <w:szCs w:val="27"/>
        </w:rPr>
        <w:t xml:space="preserve">There are two types of threads to be managed in a modern system: </w:t>
      </w:r>
      <w:r w:rsidRPr="00637926">
        <w:rPr>
          <w:b/>
          <w:color w:val="000000"/>
          <w:sz w:val="27"/>
          <w:szCs w:val="27"/>
        </w:rPr>
        <w:t>User threads and kernel threads.</w:t>
      </w:r>
    </w:p>
    <w:p w:rsidR="00EB77EC" w:rsidRDefault="00EB77EC" w:rsidP="00137B94">
      <w:pPr>
        <w:numPr>
          <w:ilvl w:val="0"/>
          <w:numId w:val="30"/>
        </w:numPr>
        <w:spacing w:before="100" w:beforeAutospacing="1" w:after="100" w:afterAutospacing="1" w:line="240" w:lineRule="auto"/>
        <w:jc w:val="both"/>
        <w:rPr>
          <w:color w:val="000000"/>
          <w:sz w:val="27"/>
          <w:szCs w:val="27"/>
        </w:rPr>
      </w:pPr>
      <w:r>
        <w:rPr>
          <w:color w:val="000000"/>
          <w:sz w:val="27"/>
          <w:szCs w:val="27"/>
        </w:rPr>
        <w:t>User threads are supported above the kernel, without kernel support. These are the threads that application programmers would put into their programs.</w:t>
      </w:r>
    </w:p>
    <w:p w:rsidR="00EB77EC" w:rsidRDefault="00EB77EC" w:rsidP="00137B94">
      <w:pPr>
        <w:numPr>
          <w:ilvl w:val="0"/>
          <w:numId w:val="30"/>
        </w:numPr>
        <w:spacing w:before="100" w:beforeAutospacing="1" w:after="100" w:afterAutospacing="1" w:line="240" w:lineRule="auto"/>
        <w:jc w:val="both"/>
        <w:rPr>
          <w:color w:val="000000"/>
          <w:sz w:val="27"/>
          <w:szCs w:val="27"/>
        </w:rPr>
      </w:pPr>
      <w:r>
        <w:rPr>
          <w:color w:val="000000"/>
          <w:sz w:val="27"/>
          <w:szCs w:val="27"/>
        </w:rPr>
        <w:t>Kernel threads are supported within the kernel of</w:t>
      </w:r>
      <w:r w:rsidR="00890BF9">
        <w:rPr>
          <w:color w:val="000000"/>
          <w:sz w:val="27"/>
          <w:szCs w:val="27"/>
        </w:rPr>
        <w:t xml:space="preserve"> the OS itself. All modern OS </w:t>
      </w:r>
      <w:r>
        <w:rPr>
          <w:color w:val="000000"/>
          <w:sz w:val="27"/>
          <w:szCs w:val="27"/>
        </w:rPr>
        <w:t>support kernel level threads, allowing the kernel to perform multiple simultaneous tasks and/or to service multiple kernel system calls simultaneously.</w:t>
      </w:r>
    </w:p>
    <w:p w:rsidR="00EB77EC" w:rsidRDefault="00EB77EC" w:rsidP="00137B94">
      <w:pPr>
        <w:numPr>
          <w:ilvl w:val="0"/>
          <w:numId w:val="30"/>
        </w:numPr>
        <w:spacing w:before="100" w:beforeAutospacing="1" w:after="100" w:afterAutospacing="1" w:line="240" w:lineRule="auto"/>
        <w:jc w:val="both"/>
        <w:rPr>
          <w:color w:val="000000"/>
          <w:sz w:val="27"/>
          <w:szCs w:val="27"/>
        </w:rPr>
      </w:pPr>
      <w:r>
        <w:rPr>
          <w:color w:val="000000"/>
          <w:sz w:val="27"/>
          <w:szCs w:val="27"/>
        </w:rPr>
        <w:t>In a specific implementation, the user threads must be mapped to kernel threads, using one of the following strategies.</w:t>
      </w:r>
    </w:p>
    <w:p w:rsidR="00EB77EC" w:rsidRDefault="00EB77EC" w:rsidP="00137B94">
      <w:pPr>
        <w:pStyle w:val="Heading4"/>
        <w:jc w:val="both"/>
        <w:rPr>
          <w:color w:val="000000"/>
          <w:sz w:val="24"/>
          <w:szCs w:val="24"/>
        </w:rPr>
      </w:pPr>
      <w:r>
        <w:rPr>
          <w:color w:val="000000"/>
        </w:rPr>
        <w:t>4.3.1 Many-To-One Model</w:t>
      </w:r>
    </w:p>
    <w:p w:rsidR="00EB77EC" w:rsidRDefault="00EB77EC" w:rsidP="00137B94">
      <w:pPr>
        <w:numPr>
          <w:ilvl w:val="0"/>
          <w:numId w:val="31"/>
        </w:numPr>
        <w:spacing w:before="100" w:beforeAutospacing="1" w:after="100" w:afterAutospacing="1" w:line="240" w:lineRule="auto"/>
        <w:jc w:val="both"/>
        <w:rPr>
          <w:color w:val="000000"/>
          <w:sz w:val="27"/>
          <w:szCs w:val="27"/>
        </w:rPr>
      </w:pPr>
      <w:r>
        <w:rPr>
          <w:color w:val="000000"/>
          <w:sz w:val="27"/>
          <w:szCs w:val="27"/>
        </w:rPr>
        <w:t>In the many-to-one model, many user-level threads are all mapped onto a single kernel thread.</w:t>
      </w:r>
    </w:p>
    <w:p w:rsidR="00EB77EC" w:rsidRDefault="00EB77EC" w:rsidP="00137B94">
      <w:pPr>
        <w:numPr>
          <w:ilvl w:val="0"/>
          <w:numId w:val="31"/>
        </w:numPr>
        <w:spacing w:before="100" w:beforeAutospacing="1" w:after="100" w:afterAutospacing="1" w:line="240" w:lineRule="auto"/>
        <w:jc w:val="both"/>
        <w:rPr>
          <w:color w:val="000000"/>
          <w:sz w:val="27"/>
          <w:szCs w:val="27"/>
        </w:rPr>
      </w:pPr>
      <w:r>
        <w:rPr>
          <w:color w:val="000000"/>
          <w:sz w:val="27"/>
          <w:szCs w:val="27"/>
        </w:rPr>
        <w:t>Thread management is handled by the thread library in user space, which is very efficient.</w:t>
      </w:r>
    </w:p>
    <w:p w:rsidR="00EB77EC" w:rsidRDefault="00EB77EC" w:rsidP="00137B94">
      <w:pPr>
        <w:numPr>
          <w:ilvl w:val="0"/>
          <w:numId w:val="31"/>
        </w:numPr>
        <w:spacing w:before="100" w:beforeAutospacing="1" w:after="100" w:afterAutospacing="1" w:line="240" w:lineRule="auto"/>
        <w:jc w:val="both"/>
        <w:rPr>
          <w:color w:val="000000"/>
          <w:sz w:val="27"/>
          <w:szCs w:val="27"/>
        </w:rPr>
      </w:pPr>
      <w:r>
        <w:rPr>
          <w:color w:val="000000"/>
          <w:sz w:val="27"/>
          <w:szCs w:val="27"/>
        </w:rPr>
        <w:t>However, if a blocking system call is made, then the entire process blocks, even if the other user threads would otherwise be able to continue.</w:t>
      </w:r>
    </w:p>
    <w:p w:rsidR="00EB77EC" w:rsidRDefault="00EB77EC" w:rsidP="00137B94">
      <w:pPr>
        <w:numPr>
          <w:ilvl w:val="0"/>
          <w:numId w:val="31"/>
        </w:numPr>
        <w:spacing w:before="100" w:beforeAutospacing="1" w:after="100" w:afterAutospacing="1" w:line="240" w:lineRule="auto"/>
        <w:jc w:val="both"/>
        <w:rPr>
          <w:color w:val="000000"/>
          <w:sz w:val="27"/>
          <w:szCs w:val="27"/>
        </w:rPr>
      </w:pPr>
      <w:r>
        <w:rPr>
          <w:color w:val="000000"/>
          <w:sz w:val="27"/>
          <w:szCs w:val="27"/>
        </w:rPr>
        <w:lastRenderedPageBreak/>
        <w:t>Because a single kernel thread can operate only on a single CPU, the many-to-one model does not allow individual processes to be split across multiple CPUs.</w:t>
      </w:r>
    </w:p>
    <w:p w:rsidR="00EB77EC" w:rsidRDefault="00EB77EC" w:rsidP="00137B94">
      <w:pPr>
        <w:numPr>
          <w:ilvl w:val="0"/>
          <w:numId w:val="31"/>
        </w:numPr>
        <w:spacing w:before="100" w:beforeAutospacing="1" w:after="100" w:afterAutospacing="1" w:line="240" w:lineRule="auto"/>
        <w:jc w:val="both"/>
        <w:rPr>
          <w:color w:val="000000"/>
          <w:sz w:val="27"/>
          <w:szCs w:val="27"/>
        </w:rPr>
      </w:pPr>
      <w:r>
        <w:rPr>
          <w:color w:val="000000"/>
          <w:sz w:val="27"/>
          <w:szCs w:val="27"/>
        </w:rPr>
        <w:t>Green threads for Solaris and GNU Portable Threads implement the many-to-one model in the past, but few systems continue to do so today.</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3838575" cy="3790950"/>
            <wp:effectExtent l="19050" t="0" r="9525" b="0"/>
            <wp:docPr id="30" name="Picture 15" descr="https://www.cs.uic.edu/~jbell/CourseNotes/OperatingSystems/images/Chapter4/4_05_ManyTo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uic.edu/~jbell/CourseNotes/OperatingSystems/images/Chapter4/4_05_ManyToOne.jpg"/>
                    <pic:cNvPicPr>
                      <a:picLocks noChangeAspect="1" noChangeArrowheads="1"/>
                    </pic:cNvPicPr>
                  </pic:nvPicPr>
                  <pic:blipFill>
                    <a:blip r:embed="rId26"/>
                    <a:srcRect/>
                    <a:stretch>
                      <a:fillRect/>
                    </a:stretch>
                  </pic:blipFill>
                  <pic:spPr bwMode="auto">
                    <a:xfrm>
                      <a:off x="0" y="0"/>
                      <a:ext cx="3838575" cy="37909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4.5 - Many-to-one model</w:t>
      </w:r>
    </w:p>
    <w:p w:rsidR="00EB77EC" w:rsidRPr="00890BF9" w:rsidRDefault="00EB77EC" w:rsidP="00137B94">
      <w:pPr>
        <w:pStyle w:val="Heading4"/>
        <w:jc w:val="both"/>
        <w:rPr>
          <w:i w:val="0"/>
          <w:color w:val="000000"/>
          <w:sz w:val="28"/>
          <w:szCs w:val="28"/>
        </w:rPr>
      </w:pPr>
      <w:r w:rsidRPr="00890BF9">
        <w:rPr>
          <w:i w:val="0"/>
          <w:color w:val="000000"/>
          <w:sz w:val="28"/>
          <w:szCs w:val="28"/>
        </w:rPr>
        <w:t>4.3.2 One-To-One Model</w:t>
      </w:r>
    </w:p>
    <w:p w:rsidR="00EB77EC" w:rsidRDefault="00EB77EC" w:rsidP="00137B94">
      <w:pPr>
        <w:numPr>
          <w:ilvl w:val="0"/>
          <w:numId w:val="32"/>
        </w:numPr>
        <w:spacing w:before="100" w:beforeAutospacing="1" w:after="100" w:afterAutospacing="1" w:line="240" w:lineRule="auto"/>
        <w:jc w:val="both"/>
        <w:rPr>
          <w:color w:val="000000"/>
          <w:sz w:val="27"/>
          <w:szCs w:val="27"/>
        </w:rPr>
      </w:pPr>
      <w:r>
        <w:rPr>
          <w:color w:val="000000"/>
          <w:sz w:val="27"/>
          <w:szCs w:val="27"/>
        </w:rPr>
        <w:t>The one-to-one model creates a separate kernel thread to handle each user thread.</w:t>
      </w:r>
    </w:p>
    <w:p w:rsidR="00EB77EC" w:rsidRDefault="00EB77EC" w:rsidP="00137B94">
      <w:pPr>
        <w:numPr>
          <w:ilvl w:val="0"/>
          <w:numId w:val="32"/>
        </w:numPr>
        <w:spacing w:before="100" w:beforeAutospacing="1" w:after="100" w:afterAutospacing="1" w:line="240" w:lineRule="auto"/>
        <w:jc w:val="both"/>
        <w:rPr>
          <w:color w:val="000000"/>
          <w:sz w:val="27"/>
          <w:szCs w:val="27"/>
        </w:rPr>
      </w:pPr>
      <w:r>
        <w:rPr>
          <w:color w:val="000000"/>
          <w:sz w:val="27"/>
          <w:szCs w:val="27"/>
        </w:rPr>
        <w:t>One-to-one model overcomes the problems listed above involving blocking system calls and the splitting of processes across multiple CPUs.</w:t>
      </w:r>
    </w:p>
    <w:p w:rsidR="00EB77EC" w:rsidRDefault="00EB77EC" w:rsidP="00137B94">
      <w:pPr>
        <w:numPr>
          <w:ilvl w:val="0"/>
          <w:numId w:val="32"/>
        </w:numPr>
        <w:spacing w:before="100" w:beforeAutospacing="1" w:after="100" w:afterAutospacing="1" w:line="240" w:lineRule="auto"/>
        <w:jc w:val="both"/>
        <w:rPr>
          <w:color w:val="000000"/>
          <w:sz w:val="27"/>
          <w:szCs w:val="27"/>
        </w:rPr>
      </w:pPr>
      <w:r>
        <w:rPr>
          <w:color w:val="000000"/>
          <w:sz w:val="27"/>
          <w:szCs w:val="27"/>
        </w:rPr>
        <w:t>However the overhead of managing the one-to-one model is more significant, involving more overhead and slowing down the system.</w:t>
      </w:r>
    </w:p>
    <w:p w:rsidR="00EB77EC" w:rsidRDefault="00EB77EC" w:rsidP="00137B94">
      <w:pPr>
        <w:numPr>
          <w:ilvl w:val="0"/>
          <w:numId w:val="32"/>
        </w:numPr>
        <w:spacing w:before="100" w:beforeAutospacing="1" w:after="100" w:afterAutospacing="1" w:line="240" w:lineRule="auto"/>
        <w:jc w:val="both"/>
        <w:rPr>
          <w:color w:val="000000"/>
          <w:sz w:val="27"/>
          <w:szCs w:val="27"/>
        </w:rPr>
      </w:pPr>
      <w:r>
        <w:rPr>
          <w:color w:val="000000"/>
          <w:sz w:val="27"/>
          <w:szCs w:val="27"/>
        </w:rPr>
        <w:t>Most implementations of this model place a limit on how many threads can be created.</w:t>
      </w:r>
    </w:p>
    <w:p w:rsidR="00EB77EC" w:rsidRDefault="00EB77EC" w:rsidP="00137B94">
      <w:pPr>
        <w:numPr>
          <w:ilvl w:val="0"/>
          <w:numId w:val="32"/>
        </w:numPr>
        <w:spacing w:before="100" w:beforeAutospacing="1" w:after="100" w:afterAutospacing="1" w:line="240" w:lineRule="auto"/>
        <w:jc w:val="both"/>
        <w:rPr>
          <w:color w:val="000000"/>
          <w:sz w:val="27"/>
          <w:szCs w:val="27"/>
        </w:rPr>
      </w:pPr>
      <w:r>
        <w:rPr>
          <w:color w:val="000000"/>
          <w:sz w:val="27"/>
          <w:szCs w:val="27"/>
        </w:rPr>
        <w:t>Linux and Windows from 95 to XP implement the one-to-one model for threads.</w:t>
      </w:r>
    </w:p>
    <w:p w:rsidR="00EB77EC" w:rsidRDefault="00EB77EC" w:rsidP="00137B94">
      <w:pPr>
        <w:pStyle w:val="NormalWeb"/>
        <w:jc w:val="both"/>
        <w:rPr>
          <w:color w:val="000000"/>
          <w:sz w:val="27"/>
          <w:szCs w:val="27"/>
        </w:rPr>
      </w:pPr>
      <w:r>
        <w:rPr>
          <w:noProof/>
          <w:color w:val="000000"/>
          <w:sz w:val="27"/>
          <w:szCs w:val="27"/>
        </w:rPr>
        <w:lastRenderedPageBreak/>
        <w:drawing>
          <wp:inline distT="0" distB="0" distL="0" distR="0">
            <wp:extent cx="4705350" cy="1781175"/>
            <wp:effectExtent l="19050" t="0" r="0" b="0"/>
            <wp:docPr id="28" name="Picture 16" descr="https://www.cs.uic.edu/~jbell/CourseNotes/OperatingSystems/images/Chapter4/4_06_OneTo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uic.edu/~jbell/CourseNotes/OperatingSystems/images/Chapter4/4_06_OneToOne.jpg"/>
                    <pic:cNvPicPr>
                      <a:picLocks noChangeAspect="1" noChangeArrowheads="1"/>
                    </pic:cNvPicPr>
                  </pic:nvPicPr>
                  <pic:blipFill>
                    <a:blip r:embed="rId27"/>
                    <a:srcRect/>
                    <a:stretch>
                      <a:fillRect/>
                    </a:stretch>
                  </pic:blipFill>
                  <pic:spPr bwMode="auto">
                    <a:xfrm>
                      <a:off x="0" y="0"/>
                      <a:ext cx="4705350" cy="17811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4.6 - One-to-one model</w:t>
      </w:r>
    </w:p>
    <w:p w:rsidR="00EB77EC" w:rsidRPr="00890BF9" w:rsidRDefault="00EB77EC" w:rsidP="00137B94">
      <w:pPr>
        <w:pStyle w:val="Heading4"/>
        <w:jc w:val="both"/>
        <w:rPr>
          <w:i w:val="0"/>
          <w:color w:val="000000"/>
          <w:sz w:val="28"/>
          <w:szCs w:val="28"/>
        </w:rPr>
      </w:pPr>
      <w:r w:rsidRPr="00890BF9">
        <w:rPr>
          <w:i w:val="0"/>
          <w:color w:val="000000"/>
          <w:sz w:val="28"/>
          <w:szCs w:val="28"/>
        </w:rPr>
        <w:t>4.3.3 Many-To-Many Model</w:t>
      </w:r>
    </w:p>
    <w:p w:rsidR="00EB77EC" w:rsidRDefault="00EB77EC" w:rsidP="00137B94">
      <w:pPr>
        <w:numPr>
          <w:ilvl w:val="0"/>
          <w:numId w:val="33"/>
        </w:numPr>
        <w:spacing w:before="100" w:beforeAutospacing="1" w:after="100" w:afterAutospacing="1" w:line="240" w:lineRule="auto"/>
        <w:jc w:val="both"/>
        <w:rPr>
          <w:color w:val="000000"/>
          <w:sz w:val="27"/>
          <w:szCs w:val="27"/>
        </w:rPr>
      </w:pPr>
      <w:r>
        <w:rPr>
          <w:color w:val="000000"/>
          <w:sz w:val="27"/>
          <w:szCs w:val="27"/>
        </w:rPr>
        <w:t>The many-to-many model multiplexes any number of user threads onto an equal or smaller number of kernel threads, combining the best features of the one-to-one and many-to-one models.</w:t>
      </w:r>
    </w:p>
    <w:p w:rsidR="00EB77EC" w:rsidRDefault="00EB77EC" w:rsidP="00137B94">
      <w:pPr>
        <w:numPr>
          <w:ilvl w:val="0"/>
          <w:numId w:val="33"/>
        </w:numPr>
        <w:spacing w:before="100" w:beforeAutospacing="1" w:after="100" w:afterAutospacing="1" w:line="240" w:lineRule="auto"/>
        <w:jc w:val="both"/>
        <w:rPr>
          <w:color w:val="000000"/>
          <w:sz w:val="27"/>
          <w:szCs w:val="27"/>
        </w:rPr>
      </w:pPr>
      <w:r>
        <w:rPr>
          <w:color w:val="000000"/>
          <w:sz w:val="27"/>
          <w:szCs w:val="27"/>
        </w:rPr>
        <w:t>Users have no restrictions on the number of threads created.</w:t>
      </w:r>
    </w:p>
    <w:p w:rsidR="00EB77EC" w:rsidRDefault="00EB77EC" w:rsidP="00137B94">
      <w:pPr>
        <w:numPr>
          <w:ilvl w:val="0"/>
          <w:numId w:val="33"/>
        </w:numPr>
        <w:spacing w:before="100" w:beforeAutospacing="1" w:after="100" w:afterAutospacing="1" w:line="240" w:lineRule="auto"/>
        <w:jc w:val="both"/>
        <w:rPr>
          <w:color w:val="000000"/>
          <w:sz w:val="27"/>
          <w:szCs w:val="27"/>
        </w:rPr>
      </w:pPr>
      <w:r>
        <w:rPr>
          <w:color w:val="000000"/>
          <w:sz w:val="27"/>
          <w:szCs w:val="27"/>
        </w:rPr>
        <w:t>Blocking kernel system calls do not block the entire process.</w:t>
      </w:r>
    </w:p>
    <w:p w:rsidR="00EB77EC" w:rsidRDefault="00EB77EC" w:rsidP="00137B94">
      <w:pPr>
        <w:numPr>
          <w:ilvl w:val="0"/>
          <w:numId w:val="33"/>
        </w:numPr>
        <w:spacing w:before="100" w:beforeAutospacing="1" w:after="100" w:afterAutospacing="1" w:line="240" w:lineRule="auto"/>
        <w:jc w:val="both"/>
        <w:rPr>
          <w:color w:val="000000"/>
          <w:sz w:val="27"/>
          <w:szCs w:val="27"/>
        </w:rPr>
      </w:pPr>
      <w:r>
        <w:rPr>
          <w:color w:val="000000"/>
          <w:sz w:val="27"/>
          <w:szCs w:val="27"/>
        </w:rPr>
        <w:t>Processes can be split across multiple processors.</w:t>
      </w:r>
    </w:p>
    <w:p w:rsidR="00EB77EC" w:rsidRDefault="00EB77EC" w:rsidP="00137B94">
      <w:pPr>
        <w:numPr>
          <w:ilvl w:val="0"/>
          <w:numId w:val="33"/>
        </w:numPr>
        <w:spacing w:before="100" w:beforeAutospacing="1" w:after="100" w:afterAutospacing="1" w:line="240" w:lineRule="auto"/>
        <w:jc w:val="both"/>
        <w:rPr>
          <w:color w:val="000000"/>
          <w:sz w:val="27"/>
          <w:szCs w:val="27"/>
        </w:rPr>
      </w:pPr>
      <w:r>
        <w:rPr>
          <w:color w:val="000000"/>
          <w:sz w:val="27"/>
          <w:szCs w:val="27"/>
        </w:rPr>
        <w:t>Individual processes may be allocated variable numbers of kernel threads, depending on the number of CPUs present and other factors.</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4467225" cy="3800475"/>
            <wp:effectExtent l="19050" t="0" r="9525" b="0"/>
            <wp:docPr id="27" name="Picture 17" descr="https://www.cs.uic.edu/~jbell/CourseNotes/OperatingSystems/images/Chapter4/4_07_ManyTo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uic.edu/~jbell/CourseNotes/OperatingSystems/images/Chapter4/4_07_ManyToMany.jpg"/>
                    <pic:cNvPicPr>
                      <a:picLocks noChangeAspect="1" noChangeArrowheads="1"/>
                    </pic:cNvPicPr>
                  </pic:nvPicPr>
                  <pic:blipFill>
                    <a:blip r:embed="rId28"/>
                    <a:srcRect/>
                    <a:stretch>
                      <a:fillRect/>
                    </a:stretch>
                  </pic:blipFill>
                  <pic:spPr bwMode="auto">
                    <a:xfrm>
                      <a:off x="0" y="0"/>
                      <a:ext cx="4467225" cy="38004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4.7 - Many-to-many model</w:t>
      </w:r>
    </w:p>
    <w:p w:rsidR="00B8738E" w:rsidRDefault="00B8738E" w:rsidP="00137B94">
      <w:pPr>
        <w:spacing w:before="100" w:beforeAutospacing="1" w:after="100" w:afterAutospacing="1" w:line="240" w:lineRule="auto"/>
        <w:ind w:left="720"/>
        <w:jc w:val="both"/>
        <w:rPr>
          <w:color w:val="000000"/>
          <w:sz w:val="27"/>
          <w:szCs w:val="27"/>
        </w:rPr>
      </w:pPr>
    </w:p>
    <w:p w:rsidR="00EB77EC" w:rsidRDefault="00EB77EC" w:rsidP="00137B94">
      <w:pPr>
        <w:numPr>
          <w:ilvl w:val="0"/>
          <w:numId w:val="34"/>
        </w:numPr>
        <w:spacing w:before="100" w:beforeAutospacing="1" w:after="100" w:afterAutospacing="1" w:line="240" w:lineRule="auto"/>
        <w:jc w:val="both"/>
        <w:rPr>
          <w:color w:val="000000"/>
          <w:sz w:val="27"/>
          <w:szCs w:val="27"/>
        </w:rPr>
      </w:pPr>
      <w:r>
        <w:rPr>
          <w:color w:val="000000"/>
          <w:sz w:val="27"/>
          <w:szCs w:val="27"/>
        </w:rPr>
        <w:lastRenderedPageBreak/>
        <w:t>One popular variation of the many-to-many model is the two-tier model, which allows either many-to-many or one-to-one operation.</w:t>
      </w:r>
    </w:p>
    <w:p w:rsidR="00EB77EC" w:rsidRDefault="00EB77EC" w:rsidP="00137B94">
      <w:pPr>
        <w:numPr>
          <w:ilvl w:val="0"/>
          <w:numId w:val="34"/>
        </w:numPr>
        <w:spacing w:before="100" w:beforeAutospacing="1" w:after="100" w:afterAutospacing="1" w:line="240" w:lineRule="auto"/>
        <w:jc w:val="both"/>
        <w:rPr>
          <w:color w:val="000000"/>
          <w:sz w:val="27"/>
          <w:szCs w:val="27"/>
        </w:rPr>
      </w:pPr>
      <w:r>
        <w:rPr>
          <w:color w:val="000000"/>
          <w:sz w:val="27"/>
          <w:szCs w:val="27"/>
        </w:rPr>
        <w:t>IRIX, HP-UX, and Tru64 UNIX use the two-tier model, as did Solaris prior to Solaris 9.</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5686425" cy="3819525"/>
            <wp:effectExtent l="19050" t="0" r="9525" b="0"/>
            <wp:docPr id="26" name="Picture 18" descr="https://www.cs.uic.edu/~jbell/CourseNotes/OperatingSystems/images/Chapter4/4_08_Two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uic.edu/~jbell/CourseNotes/OperatingSystems/images/Chapter4/4_08_TwoLevel.jpg"/>
                    <pic:cNvPicPr>
                      <a:picLocks noChangeAspect="1" noChangeArrowheads="1"/>
                    </pic:cNvPicPr>
                  </pic:nvPicPr>
                  <pic:blipFill>
                    <a:blip r:embed="rId29"/>
                    <a:srcRect/>
                    <a:stretch>
                      <a:fillRect/>
                    </a:stretch>
                  </pic:blipFill>
                  <pic:spPr bwMode="auto">
                    <a:xfrm>
                      <a:off x="0" y="0"/>
                      <a:ext cx="5686425" cy="38195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4.8 - Two-level model</w:t>
      </w:r>
    </w:p>
    <w:p w:rsidR="00EB77EC" w:rsidRDefault="00EB77EC" w:rsidP="00137B94">
      <w:pPr>
        <w:pStyle w:val="Heading3"/>
        <w:jc w:val="both"/>
        <w:rPr>
          <w:color w:val="000000"/>
          <w:sz w:val="27"/>
          <w:szCs w:val="27"/>
        </w:rPr>
      </w:pPr>
      <w:r>
        <w:rPr>
          <w:color w:val="000000"/>
        </w:rPr>
        <w:t>4.4 Thread Libraries</w:t>
      </w:r>
    </w:p>
    <w:p w:rsidR="00EB77EC" w:rsidRDefault="00EB77EC" w:rsidP="00137B94">
      <w:pPr>
        <w:numPr>
          <w:ilvl w:val="0"/>
          <w:numId w:val="35"/>
        </w:numPr>
        <w:spacing w:before="100" w:beforeAutospacing="1" w:after="100" w:afterAutospacing="1" w:line="240" w:lineRule="auto"/>
        <w:jc w:val="both"/>
        <w:rPr>
          <w:color w:val="000000"/>
          <w:sz w:val="27"/>
          <w:szCs w:val="27"/>
        </w:rPr>
      </w:pPr>
      <w:r>
        <w:rPr>
          <w:color w:val="000000"/>
          <w:sz w:val="27"/>
          <w:szCs w:val="27"/>
        </w:rPr>
        <w:t>Thread libraries provide programmers with an API for creating and managing threads.</w:t>
      </w:r>
    </w:p>
    <w:p w:rsidR="00EB77EC" w:rsidRDefault="00EB77EC" w:rsidP="00137B94">
      <w:pPr>
        <w:numPr>
          <w:ilvl w:val="0"/>
          <w:numId w:val="35"/>
        </w:numPr>
        <w:spacing w:before="100" w:beforeAutospacing="1" w:after="100" w:afterAutospacing="1" w:line="240" w:lineRule="auto"/>
        <w:jc w:val="both"/>
        <w:rPr>
          <w:color w:val="000000"/>
          <w:sz w:val="27"/>
          <w:szCs w:val="27"/>
        </w:rPr>
      </w:pPr>
      <w:r>
        <w:rPr>
          <w:color w:val="000000"/>
          <w:sz w:val="27"/>
          <w:szCs w:val="27"/>
        </w:rPr>
        <w:t>Thread libraries may be implemented either in user space or in kernel space. The former involves API functions implemented solely within user space, with no kernel support. The latter involves system calls, and requires a kernel with thread library support.</w:t>
      </w:r>
    </w:p>
    <w:p w:rsidR="00EB77EC" w:rsidRDefault="00EB77EC" w:rsidP="00137B94">
      <w:pPr>
        <w:numPr>
          <w:ilvl w:val="0"/>
          <w:numId w:val="35"/>
        </w:numPr>
        <w:spacing w:before="100" w:beforeAutospacing="1" w:after="100" w:afterAutospacing="1" w:line="240" w:lineRule="auto"/>
        <w:jc w:val="both"/>
        <w:rPr>
          <w:color w:val="000000"/>
          <w:sz w:val="27"/>
          <w:szCs w:val="27"/>
        </w:rPr>
      </w:pPr>
      <w:r>
        <w:rPr>
          <w:color w:val="000000"/>
          <w:sz w:val="27"/>
          <w:szCs w:val="27"/>
        </w:rPr>
        <w:t>There are three main thread libraries in use today:</w:t>
      </w:r>
    </w:p>
    <w:p w:rsidR="00EB77EC" w:rsidRDefault="00EB77EC" w:rsidP="00137B94">
      <w:pPr>
        <w:numPr>
          <w:ilvl w:val="1"/>
          <w:numId w:val="35"/>
        </w:numPr>
        <w:spacing w:before="100" w:beforeAutospacing="1" w:after="100" w:afterAutospacing="1" w:line="240" w:lineRule="auto"/>
        <w:jc w:val="both"/>
        <w:rPr>
          <w:color w:val="000000"/>
          <w:sz w:val="27"/>
          <w:szCs w:val="27"/>
        </w:rPr>
      </w:pPr>
      <w:r w:rsidRPr="00B8738E">
        <w:rPr>
          <w:b/>
          <w:color w:val="000000"/>
          <w:sz w:val="27"/>
          <w:szCs w:val="27"/>
        </w:rPr>
        <w:t>POSIX Pthreads</w:t>
      </w:r>
      <w:r>
        <w:rPr>
          <w:color w:val="000000"/>
          <w:sz w:val="27"/>
          <w:szCs w:val="27"/>
        </w:rPr>
        <w:t xml:space="preserve"> - may be provided as either a user or kernel library, as an extension to the POSIX standard.</w:t>
      </w:r>
    </w:p>
    <w:p w:rsidR="00EB77EC" w:rsidRDefault="00EB77EC" w:rsidP="00137B94">
      <w:pPr>
        <w:numPr>
          <w:ilvl w:val="1"/>
          <w:numId w:val="35"/>
        </w:numPr>
        <w:spacing w:before="100" w:beforeAutospacing="1" w:after="100" w:afterAutospacing="1" w:line="240" w:lineRule="auto"/>
        <w:jc w:val="both"/>
        <w:rPr>
          <w:color w:val="000000"/>
          <w:sz w:val="27"/>
          <w:szCs w:val="27"/>
        </w:rPr>
      </w:pPr>
      <w:r w:rsidRPr="00B8738E">
        <w:rPr>
          <w:b/>
          <w:color w:val="000000"/>
          <w:sz w:val="27"/>
          <w:szCs w:val="27"/>
        </w:rPr>
        <w:t>Win32 threads</w:t>
      </w:r>
      <w:r>
        <w:rPr>
          <w:color w:val="000000"/>
          <w:sz w:val="27"/>
          <w:szCs w:val="27"/>
        </w:rPr>
        <w:t xml:space="preserve"> - provided as a kernel-level library on Windows systems.</w:t>
      </w:r>
    </w:p>
    <w:p w:rsidR="00EB77EC" w:rsidRDefault="00EB77EC" w:rsidP="00137B94">
      <w:pPr>
        <w:numPr>
          <w:ilvl w:val="1"/>
          <w:numId w:val="35"/>
        </w:numPr>
        <w:spacing w:before="100" w:beforeAutospacing="1" w:after="100" w:afterAutospacing="1" w:line="240" w:lineRule="auto"/>
        <w:jc w:val="both"/>
        <w:rPr>
          <w:color w:val="000000"/>
          <w:sz w:val="27"/>
          <w:szCs w:val="27"/>
        </w:rPr>
      </w:pPr>
      <w:r w:rsidRPr="00B8738E">
        <w:rPr>
          <w:b/>
          <w:color w:val="000000"/>
          <w:sz w:val="27"/>
          <w:szCs w:val="27"/>
        </w:rPr>
        <w:t>Java threads</w:t>
      </w:r>
      <w:r>
        <w:rPr>
          <w:color w:val="000000"/>
          <w:sz w:val="27"/>
          <w:szCs w:val="27"/>
        </w:rPr>
        <w:t xml:space="preserve"> - Since Java generally runs on a Java Virtual Machine, the implementation of threads is based upon whatever OS and hardware the JVM is running on, i.e. either Pthreads or Win32 threads depending on the system.</w:t>
      </w:r>
    </w:p>
    <w:p w:rsidR="00EB77EC" w:rsidRDefault="00EB77EC" w:rsidP="00137B94">
      <w:pPr>
        <w:numPr>
          <w:ilvl w:val="0"/>
          <w:numId w:val="35"/>
        </w:numPr>
        <w:spacing w:before="100" w:beforeAutospacing="1" w:after="100" w:afterAutospacing="1" w:line="240" w:lineRule="auto"/>
        <w:jc w:val="both"/>
        <w:rPr>
          <w:color w:val="000000"/>
          <w:sz w:val="27"/>
          <w:szCs w:val="27"/>
        </w:rPr>
      </w:pPr>
      <w:r>
        <w:rPr>
          <w:color w:val="000000"/>
          <w:sz w:val="27"/>
          <w:szCs w:val="27"/>
        </w:rPr>
        <w:lastRenderedPageBreak/>
        <w:t>The following sections will demonstrate the use of threads in all three systems for calculating the sum of integers from 0 to N in a separate thread, and storing the result in a variable "sum".</w:t>
      </w:r>
    </w:p>
    <w:p w:rsidR="00EB77EC" w:rsidRPr="00890BF9" w:rsidRDefault="00EB77EC" w:rsidP="00137B94">
      <w:pPr>
        <w:pStyle w:val="Heading4"/>
        <w:jc w:val="both"/>
        <w:rPr>
          <w:i w:val="0"/>
          <w:color w:val="000000"/>
          <w:sz w:val="28"/>
          <w:szCs w:val="28"/>
        </w:rPr>
      </w:pPr>
      <w:r w:rsidRPr="00890BF9">
        <w:rPr>
          <w:i w:val="0"/>
          <w:color w:val="000000"/>
          <w:sz w:val="28"/>
          <w:szCs w:val="28"/>
        </w:rPr>
        <w:t xml:space="preserve">4.4.1 </w:t>
      </w:r>
      <w:proofErr w:type="spellStart"/>
      <w:r w:rsidRPr="00890BF9">
        <w:rPr>
          <w:i w:val="0"/>
          <w:color w:val="000000"/>
          <w:sz w:val="28"/>
          <w:szCs w:val="28"/>
        </w:rPr>
        <w:t>Pthreads</w:t>
      </w:r>
      <w:proofErr w:type="spellEnd"/>
    </w:p>
    <w:p w:rsidR="00EB77EC" w:rsidRDefault="00EB77EC" w:rsidP="00137B94">
      <w:pPr>
        <w:numPr>
          <w:ilvl w:val="0"/>
          <w:numId w:val="36"/>
        </w:numPr>
        <w:spacing w:before="100" w:beforeAutospacing="1" w:after="100" w:afterAutospacing="1" w:line="240" w:lineRule="auto"/>
        <w:jc w:val="both"/>
        <w:rPr>
          <w:color w:val="000000"/>
          <w:sz w:val="27"/>
          <w:szCs w:val="27"/>
        </w:rPr>
      </w:pPr>
      <w:r>
        <w:rPr>
          <w:color w:val="000000"/>
          <w:sz w:val="27"/>
          <w:szCs w:val="27"/>
        </w:rPr>
        <w:t xml:space="preserve">The POSIX standard </w:t>
      </w:r>
      <w:r w:rsidR="00890BF9">
        <w:rPr>
          <w:color w:val="000000"/>
          <w:sz w:val="27"/>
          <w:szCs w:val="27"/>
        </w:rPr>
        <w:t>(</w:t>
      </w:r>
      <w:proofErr w:type="gramStart"/>
      <w:r w:rsidR="00890BF9">
        <w:rPr>
          <w:color w:val="000000"/>
          <w:sz w:val="27"/>
          <w:szCs w:val="27"/>
        </w:rPr>
        <w:t>IEEE</w:t>
      </w:r>
      <w:r>
        <w:rPr>
          <w:color w:val="000000"/>
          <w:sz w:val="27"/>
          <w:szCs w:val="27"/>
        </w:rPr>
        <w:t>1003.1c )</w:t>
      </w:r>
      <w:proofErr w:type="gramEnd"/>
      <w:r>
        <w:rPr>
          <w:color w:val="000000"/>
          <w:sz w:val="27"/>
          <w:szCs w:val="27"/>
        </w:rPr>
        <w:t xml:space="preserve"> defines the </w:t>
      </w:r>
      <w:r>
        <w:rPr>
          <w:rStyle w:val="Emphasis"/>
          <w:color w:val="000000"/>
          <w:sz w:val="27"/>
          <w:szCs w:val="27"/>
        </w:rPr>
        <w:t>specification</w:t>
      </w:r>
      <w:r w:rsidR="00890BF9">
        <w:rPr>
          <w:color w:val="000000"/>
          <w:sz w:val="27"/>
          <w:szCs w:val="27"/>
        </w:rPr>
        <w:t> for Pt</w:t>
      </w:r>
      <w:r>
        <w:rPr>
          <w:color w:val="000000"/>
          <w:sz w:val="27"/>
          <w:szCs w:val="27"/>
        </w:rPr>
        <w:t>hreads, not the </w:t>
      </w:r>
      <w:r>
        <w:rPr>
          <w:rStyle w:val="Emphasis"/>
          <w:color w:val="000000"/>
          <w:sz w:val="27"/>
          <w:szCs w:val="27"/>
        </w:rPr>
        <w:t>implementation</w:t>
      </w:r>
      <w:r>
        <w:rPr>
          <w:color w:val="000000"/>
          <w:sz w:val="27"/>
          <w:szCs w:val="27"/>
        </w:rPr>
        <w:t>.</w:t>
      </w:r>
    </w:p>
    <w:p w:rsidR="00EB77EC" w:rsidRDefault="00890BF9" w:rsidP="00137B94">
      <w:pPr>
        <w:numPr>
          <w:ilvl w:val="0"/>
          <w:numId w:val="36"/>
        </w:numPr>
        <w:spacing w:before="100" w:beforeAutospacing="1" w:after="100" w:afterAutospacing="1" w:line="240" w:lineRule="auto"/>
        <w:jc w:val="both"/>
        <w:rPr>
          <w:color w:val="000000"/>
          <w:sz w:val="27"/>
          <w:szCs w:val="27"/>
        </w:rPr>
      </w:pPr>
      <w:r>
        <w:rPr>
          <w:color w:val="000000"/>
          <w:sz w:val="27"/>
          <w:szCs w:val="27"/>
        </w:rPr>
        <w:t>Pt</w:t>
      </w:r>
      <w:r w:rsidR="00EB77EC">
        <w:rPr>
          <w:color w:val="000000"/>
          <w:sz w:val="27"/>
          <w:szCs w:val="27"/>
        </w:rPr>
        <w:t>hreads are available on Solaris, Linux, Mac OSX, Tru64, and via public domain shareware for Windows.</w:t>
      </w:r>
    </w:p>
    <w:p w:rsidR="00EB77EC" w:rsidRDefault="00EB77EC" w:rsidP="00137B94">
      <w:pPr>
        <w:numPr>
          <w:ilvl w:val="0"/>
          <w:numId w:val="36"/>
        </w:numPr>
        <w:spacing w:before="100" w:beforeAutospacing="1" w:after="100" w:afterAutospacing="1" w:line="240" w:lineRule="auto"/>
        <w:jc w:val="both"/>
        <w:rPr>
          <w:color w:val="000000"/>
          <w:sz w:val="27"/>
          <w:szCs w:val="27"/>
        </w:rPr>
      </w:pPr>
      <w:r>
        <w:rPr>
          <w:color w:val="000000"/>
          <w:sz w:val="27"/>
          <w:szCs w:val="27"/>
        </w:rPr>
        <w:t>Global variables are shared amongst all threads.</w:t>
      </w:r>
    </w:p>
    <w:p w:rsidR="00EB77EC" w:rsidRDefault="00EB77EC" w:rsidP="00137B94">
      <w:pPr>
        <w:numPr>
          <w:ilvl w:val="0"/>
          <w:numId w:val="36"/>
        </w:numPr>
        <w:spacing w:before="100" w:beforeAutospacing="1" w:after="100" w:afterAutospacing="1" w:line="240" w:lineRule="auto"/>
        <w:jc w:val="both"/>
        <w:rPr>
          <w:color w:val="000000"/>
          <w:sz w:val="27"/>
          <w:szCs w:val="27"/>
        </w:rPr>
      </w:pPr>
      <w:r>
        <w:rPr>
          <w:color w:val="000000"/>
          <w:sz w:val="27"/>
          <w:szCs w:val="27"/>
        </w:rPr>
        <w:t>One thread can wait for the others to rejoin before continuing.</w:t>
      </w:r>
    </w:p>
    <w:p w:rsidR="00EB77EC" w:rsidRDefault="00890BF9" w:rsidP="00137B94">
      <w:pPr>
        <w:numPr>
          <w:ilvl w:val="0"/>
          <w:numId w:val="36"/>
        </w:numPr>
        <w:spacing w:before="100" w:beforeAutospacing="1" w:after="100" w:afterAutospacing="1" w:line="240" w:lineRule="auto"/>
        <w:jc w:val="both"/>
        <w:rPr>
          <w:color w:val="000000"/>
          <w:sz w:val="27"/>
          <w:szCs w:val="27"/>
        </w:rPr>
      </w:pPr>
      <w:r>
        <w:rPr>
          <w:color w:val="000000"/>
          <w:sz w:val="27"/>
          <w:szCs w:val="27"/>
        </w:rPr>
        <w:t>Pt</w:t>
      </w:r>
      <w:r w:rsidR="00EB77EC">
        <w:rPr>
          <w:color w:val="000000"/>
          <w:sz w:val="27"/>
          <w:szCs w:val="27"/>
        </w:rPr>
        <w:t>hreads begin execution in a specified function, in this example the runner( ) function:</w:t>
      </w:r>
    </w:p>
    <w:p w:rsidR="00EB77EC" w:rsidRDefault="00EB77EC" w:rsidP="00137B94">
      <w:pPr>
        <w:pStyle w:val="NormalWeb"/>
        <w:jc w:val="both"/>
        <w:rPr>
          <w:color w:val="000000"/>
          <w:sz w:val="27"/>
          <w:szCs w:val="27"/>
        </w:rPr>
      </w:pPr>
      <w:r>
        <w:rPr>
          <w:noProof/>
          <w:color w:val="000000"/>
          <w:sz w:val="27"/>
          <w:szCs w:val="27"/>
        </w:rPr>
        <w:lastRenderedPageBreak/>
        <w:drawing>
          <wp:inline distT="0" distB="0" distL="0" distR="0">
            <wp:extent cx="6019800" cy="7667625"/>
            <wp:effectExtent l="19050" t="0" r="0" b="0"/>
            <wp:docPr id="25" name="Picture 19" descr="https://www.cs.uic.edu/~jbell/CourseNotes/OperatingSystems/images/Chapter4/4_09_PThread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uic.edu/~jbell/CourseNotes/OperatingSystems/images/Chapter4/4_09_PThreadsAPI.jpg"/>
                    <pic:cNvPicPr>
                      <a:picLocks noChangeAspect="1" noChangeArrowheads="1"/>
                    </pic:cNvPicPr>
                  </pic:nvPicPr>
                  <pic:blipFill>
                    <a:blip r:embed="rId30"/>
                    <a:srcRect/>
                    <a:stretch>
                      <a:fillRect/>
                    </a:stretch>
                  </pic:blipFill>
                  <pic:spPr bwMode="auto">
                    <a:xfrm>
                      <a:off x="0" y="0"/>
                      <a:ext cx="6019800" cy="76676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4.9</w:t>
      </w:r>
    </w:p>
    <w:p w:rsidR="00EB77EC" w:rsidRDefault="00EB77EC" w:rsidP="00137B94">
      <w:pPr>
        <w:pStyle w:val="NormalWeb"/>
        <w:jc w:val="both"/>
        <w:rPr>
          <w:color w:val="000000"/>
          <w:sz w:val="27"/>
          <w:szCs w:val="27"/>
        </w:rPr>
      </w:pPr>
      <w:r>
        <w:rPr>
          <w:noProof/>
          <w:color w:val="000000"/>
          <w:sz w:val="27"/>
          <w:szCs w:val="27"/>
        </w:rPr>
        <w:lastRenderedPageBreak/>
        <w:drawing>
          <wp:inline distT="0" distB="0" distL="0" distR="0">
            <wp:extent cx="5334000" cy="2419350"/>
            <wp:effectExtent l="19050" t="0" r="0" b="0"/>
            <wp:docPr id="20" name="Picture 20" descr="https://www.cs.uic.edu/~jbell/CourseNotes/OperatingSystems/images/Chapter4/4_10_JoiningP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uic.edu/~jbell/CourseNotes/OperatingSystems/images/Chapter4/4_10_JoiningPThreads.jpg"/>
                    <pic:cNvPicPr>
                      <a:picLocks noChangeAspect="1" noChangeArrowheads="1"/>
                    </pic:cNvPicPr>
                  </pic:nvPicPr>
                  <pic:blipFill>
                    <a:blip r:embed="rId31"/>
                    <a:srcRect/>
                    <a:stretch>
                      <a:fillRect/>
                    </a:stretch>
                  </pic:blipFill>
                  <pic:spPr bwMode="auto">
                    <a:xfrm>
                      <a:off x="0" y="0"/>
                      <a:ext cx="5334000" cy="2419350"/>
                    </a:xfrm>
                    <a:prstGeom prst="rect">
                      <a:avLst/>
                    </a:prstGeom>
                    <a:noFill/>
                    <a:ln w="9525">
                      <a:noFill/>
                      <a:miter lim="800000"/>
                      <a:headEnd/>
                      <a:tailEnd/>
                    </a:ln>
                  </pic:spPr>
                </pic:pic>
              </a:graphicData>
            </a:graphic>
          </wp:inline>
        </w:drawing>
      </w:r>
      <w:r>
        <w:rPr>
          <w:color w:val="000000"/>
          <w:sz w:val="27"/>
          <w:szCs w:val="27"/>
        </w:rPr>
        <w:br/>
      </w:r>
    </w:p>
    <w:p w:rsidR="00EB77EC" w:rsidRPr="00890BF9" w:rsidRDefault="00EB77EC" w:rsidP="00137B94">
      <w:pPr>
        <w:pStyle w:val="Heading4"/>
        <w:jc w:val="both"/>
        <w:rPr>
          <w:i w:val="0"/>
          <w:color w:val="000000"/>
          <w:sz w:val="28"/>
          <w:szCs w:val="28"/>
        </w:rPr>
      </w:pPr>
      <w:r w:rsidRPr="00890BF9">
        <w:rPr>
          <w:i w:val="0"/>
          <w:color w:val="000000"/>
          <w:sz w:val="28"/>
          <w:szCs w:val="28"/>
        </w:rPr>
        <w:t>4.4.2 Windows Threads</w:t>
      </w:r>
    </w:p>
    <w:p w:rsidR="00EB77EC" w:rsidRDefault="00890BF9" w:rsidP="00137B94">
      <w:pPr>
        <w:numPr>
          <w:ilvl w:val="0"/>
          <w:numId w:val="37"/>
        </w:numPr>
        <w:spacing w:before="100" w:beforeAutospacing="1" w:after="100" w:afterAutospacing="1" w:line="240" w:lineRule="auto"/>
        <w:jc w:val="both"/>
        <w:rPr>
          <w:color w:val="000000"/>
          <w:sz w:val="27"/>
          <w:szCs w:val="27"/>
        </w:rPr>
      </w:pPr>
      <w:r>
        <w:rPr>
          <w:color w:val="000000"/>
          <w:sz w:val="27"/>
          <w:szCs w:val="27"/>
        </w:rPr>
        <w:t>Similar to Pt</w:t>
      </w:r>
      <w:r w:rsidR="00EB77EC">
        <w:rPr>
          <w:color w:val="000000"/>
          <w:sz w:val="27"/>
          <w:szCs w:val="27"/>
        </w:rPr>
        <w:t>hreads. Examine the code example to see the differences, which are mostly syntactic &amp; nomenclature:</w:t>
      </w:r>
    </w:p>
    <w:p w:rsidR="00EB77EC" w:rsidRDefault="00EB77EC" w:rsidP="00137B94">
      <w:pPr>
        <w:pStyle w:val="NormalWeb"/>
        <w:jc w:val="both"/>
        <w:rPr>
          <w:color w:val="000000"/>
          <w:sz w:val="27"/>
          <w:szCs w:val="27"/>
        </w:rPr>
      </w:pPr>
      <w:r>
        <w:rPr>
          <w:noProof/>
          <w:color w:val="000000"/>
          <w:sz w:val="27"/>
          <w:szCs w:val="27"/>
        </w:rPr>
        <w:lastRenderedPageBreak/>
        <w:drawing>
          <wp:inline distT="0" distB="0" distL="0" distR="0">
            <wp:extent cx="6115050" cy="8248650"/>
            <wp:effectExtent l="19050" t="0" r="0" b="0"/>
            <wp:docPr id="19" name="Picture 21" descr="https://www.cs.uic.edu/~jbell/CourseNotes/OperatingSystems/images/Chapter4/4_10_Win32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uic.edu/~jbell/CourseNotes/OperatingSystems/images/Chapter4/4_10_Win32API.jpg"/>
                    <pic:cNvPicPr>
                      <a:picLocks noChangeAspect="1" noChangeArrowheads="1"/>
                    </pic:cNvPicPr>
                  </pic:nvPicPr>
                  <pic:blipFill>
                    <a:blip r:embed="rId32"/>
                    <a:srcRect/>
                    <a:stretch>
                      <a:fillRect/>
                    </a:stretch>
                  </pic:blipFill>
                  <pic:spPr bwMode="auto">
                    <a:xfrm>
                      <a:off x="0" y="0"/>
                      <a:ext cx="6115050" cy="82486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4.11</w:t>
      </w:r>
    </w:p>
    <w:p w:rsidR="00EB77EC" w:rsidRPr="00890BF9" w:rsidRDefault="00EB77EC" w:rsidP="00137B94">
      <w:pPr>
        <w:pStyle w:val="Heading4"/>
        <w:jc w:val="both"/>
        <w:rPr>
          <w:i w:val="0"/>
          <w:color w:val="000000"/>
          <w:sz w:val="28"/>
          <w:szCs w:val="28"/>
        </w:rPr>
      </w:pPr>
      <w:r w:rsidRPr="00890BF9">
        <w:rPr>
          <w:i w:val="0"/>
          <w:color w:val="000000"/>
          <w:sz w:val="28"/>
          <w:szCs w:val="28"/>
        </w:rPr>
        <w:lastRenderedPageBreak/>
        <w:t>4.4.3 Java Threads</w:t>
      </w:r>
    </w:p>
    <w:p w:rsidR="00EB77EC" w:rsidRDefault="00EB77EC" w:rsidP="00137B94">
      <w:pPr>
        <w:numPr>
          <w:ilvl w:val="0"/>
          <w:numId w:val="38"/>
        </w:numPr>
        <w:spacing w:before="100" w:beforeAutospacing="1" w:after="100" w:afterAutospacing="1" w:line="240" w:lineRule="auto"/>
        <w:jc w:val="both"/>
        <w:rPr>
          <w:color w:val="000000"/>
          <w:sz w:val="27"/>
          <w:szCs w:val="27"/>
        </w:rPr>
      </w:pPr>
      <w:r>
        <w:rPr>
          <w:color w:val="000000"/>
          <w:sz w:val="27"/>
          <w:szCs w:val="27"/>
        </w:rPr>
        <w:t>ALL Java programs use Threads - even "common" single-threaded ones.</w:t>
      </w:r>
    </w:p>
    <w:p w:rsidR="00EB77EC" w:rsidRDefault="00EB77EC" w:rsidP="00137B94">
      <w:pPr>
        <w:numPr>
          <w:ilvl w:val="0"/>
          <w:numId w:val="38"/>
        </w:numPr>
        <w:spacing w:before="100" w:beforeAutospacing="1" w:after="100" w:afterAutospacing="1" w:line="240" w:lineRule="auto"/>
        <w:jc w:val="both"/>
        <w:rPr>
          <w:color w:val="000000"/>
          <w:sz w:val="27"/>
          <w:szCs w:val="27"/>
        </w:rPr>
      </w:pPr>
      <w:r>
        <w:rPr>
          <w:color w:val="000000"/>
          <w:sz w:val="27"/>
          <w:szCs w:val="27"/>
        </w:rPr>
        <w:t xml:space="preserve">The creation of new Threads requires Objects that implement the Runnable Interface, which means they contain a method "public void </w:t>
      </w:r>
      <w:r w:rsidR="00890BF9">
        <w:rPr>
          <w:color w:val="000000"/>
          <w:sz w:val="27"/>
          <w:szCs w:val="27"/>
        </w:rPr>
        <w:t>run (</w:t>
      </w:r>
      <w:r>
        <w:rPr>
          <w:color w:val="000000"/>
          <w:sz w:val="27"/>
          <w:szCs w:val="27"/>
        </w:rPr>
        <w:t xml:space="preserve"> )</w:t>
      </w:r>
      <w:r w:rsidR="00890BF9">
        <w:rPr>
          <w:color w:val="000000"/>
          <w:sz w:val="27"/>
          <w:szCs w:val="27"/>
        </w:rPr>
        <w:t xml:space="preserve">”. </w:t>
      </w:r>
      <w:r>
        <w:rPr>
          <w:color w:val="000000"/>
          <w:sz w:val="27"/>
          <w:szCs w:val="27"/>
        </w:rPr>
        <w:t xml:space="preserve">Any descendant of the Thread class will naturally contain such a method. </w:t>
      </w:r>
      <w:r w:rsidR="00890BF9">
        <w:rPr>
          <w:color w:val="000000"/>
          <w:sz w:val="27"/>
          <w:szCs w:val="27"/>
        </w:rPr>
        <w:t>(In</w:t>
      </w:r>
      <w:r>
        <w:rPr>
          <w:color w:val="000000"/>
          <w:sz w:val="27"/>
          <w:szCs w:val="27"/>
        </w:rPr>
        <w:t xml:space="preserve"> practice the </w:t>
      </w:r>
      <w:r w:rsidR="00890BF9">
        <w:rPr>
          <w:color w:val="000000"/>
          <w:sz w:val="27"/>
          <w:szCs w:val="27"/>
        </w:rPr>
        <w:t>run (</w:t>
      </w:r>
      <w:r>
        <w:rPr>
          <w:color w:val="000000"/>
          <w:sz w:val="27"/>
          <w:szCs w:val="27"/>
        </w:rPr>
        <w:t xml:space="preserve"> ) method must be overridden / provided for the thread to ha</w:t>
      </w:r>
      <w:r w:rsidR="00890BF9">
        <w:rPr>
          <w:color w:val="000000"/>
          <w:sz w:val="27"/>
          <w:szCs w:val="27"/>
        </w:rPr>
        <w:t>ve any practical functionality</w:t>
      </w:r>
      <w:r>
        <w:rPr>
          <w:color w:val="000000"/>
          <w:sz w:val="27"/>
          <w:szCs w:val="27"/>
        </w:rPr>
        <w:t>)</w:t>
      </w:r>
      <w:r w:rsidR="00890BF9">
        <w:rPr>
          <w:color w:val="000000"/>
          <w:sz w:val="27"/>
          <w:szCs w:val="27"/>
        </w:rPr>
        <w:t>.</w:t>
      </w:r>
    </w:p>
    <w:p w:rsidR="00EB77EC" w:rsidRDefault="00EB77EC" w:rsidP="00137B94">
      <w:pPr>
        <w:numPr>
          <w:ilvl w:val="0"/>
          <w:numId w:val="38"/>
        </w:numPr>
        <w:spacing w:before="100" w:beforeAutospacing="1" w:after="100" w:afterAutospacing="1" w:line="240" w:lineRule="auto"/>
        <w:jc w:val="both"/>
        <w:rPr>
          <w:color w:val="000000"/>
          <w:sz w:val="27"/>
          <w:szCs w:val="27"/>
        </w:rPr>
      </w:pPr>
      <w:r>
        <w:rPr>
          <w:color w:val="000000"/>
          <w:sz w:val="27"/>
          <w:szCs w:val="27"/>
        </w:rPr>
        <w:t>Creating a Thread Object does not start the thread running - To do that the program must call the Thread's "</w:t>
      </w:r>
      <w:r w:rsidR="00890BF9">
        <w:rPr>
          <w:color w:val="000000"/>
          <w:sz w:val="27"/>
          <w:szCs w:val="27"/>
        </w:rPr>
        <w:t>start (</w:t>
      </w:r>
      <w:r>
        <w:rPr>
          <w:color w:val="000000"/>
          <w:sz w:val="27"/>
          <w:szCs w:val="27"/>
        </w:rPr>
        <w:t xml:space="preserve"> )" method. </w:t>
      </w:r>
      <w:r w:rsidR="00890BF9">
        <w:rPr>
          <w:color w:val="000000"/>
          <w:sz w:val="27"/>
          <w:szCs w:val="27"/>
        </w:rPr>
        <w:t>Start (</w:t>
      </w:r>
      <w:r>
        <w:rPr>
          <w:color w:val="000000"/>
          <w:sz w:val="27"/>
          <w:szCs w:val="27"/>
        </w:rPr>
        <w:t xml:space="preserve"> ) allocates and initializes memory for the Thread, and then calls the </w:t>
      </w:r>
      <w:r w:rsidR="00890BF9">
        <w:rPr>
          <w:color w:val="000000"/>
          <w:sz w:val="27"/>
          <w:szCs w:val="27"/>
        </w:rPr>
        <w:t>run (</w:t>
      </w:r>
      <w:r>
        <w:rPr>
          <w:color w:val="000000"/>
          <w:sz w:val="27"/>
          <w:szCs w:val="27"/>
        </w:rPr>
        <w:t xml:space="preserve"> ) method. </w:t>
      </w:r>
      <w:r w:rsidR="00890BF9">
        <w:rPr>
          <w:color w:val="000000"/>
          <w:sz w:val="27"/>
          <w:szCs w:val="27"/>
        </w:rPr>
        <w:t xml:space="preserve">(Programmers do not call run ( ) directly. </w:t>
      </w:r>
    </w:p>
    <w:p w:rsidR="00EB77EC" w:rsidRDefault="00EB77EC" w:rsidP="00137B94">
      <w:pPr>
        <w:numPr>
          <w:ilvl w:val="0"/>
          <w:numId w:val="38"/>
        </w:numPr>
        <w:spacing w:before="100" w:beforeAutospacing="1" w:after="100" w:afterAutospacing="1" w:line="240" w:lineRule="auto"/>
        <w:jc w:val="both"/>
        <w:rPr>
          <w:color w:val="000000"/>
          <w:sz w:val="27"/>
          <w:szCs w:val="27"/>
        </w:rPr>
      </w:pPr>
      <w:r>
        <w:rPr>
          <w:color w:val="000000"/>
          <w:sz w:val="27"/>
          <w:szCs w:val="27"/>
        </w:rPr>
        <w:t>Because Java does not support global variables, Threads must be passed a reference to a shared Object in order to share data, in this example the "Sum" Object.</w:t>
      </w:r>
    </w:p>
    <w:p w:rsidR="00EB77EC" w:rsidRDefault="00EB77EC" w:rsidP="00137B94">
      <w:pPr>
        <w:numPr>
          <w:ilvl w:val="0"/>
          <w:numId w:val="38"/>
        </w:numPr>
        <w:spacing w:before="100" w:beforeAutospacing="1" w:after="100" w:afterAutospacing="1" w:line="240" w:lineRule="auto"/>
        <w:jc w:val="both"/>
        <w:rPr>
          <w:color w:val="000000"/>
          <w:sz w:val="27"/>
          <w:szCs w:val="27"/>
        </w:rPr>
      </w:pPr>
      <w:r>
        <w:rPr>
          <w:color w:val="000000"/>
          <w:sz w:val="27"/>
          <w:szCs w:val="27"/>
        </w:rPr>
        <w:t>Note that the JVM runs on top of a native OS, and that the JVM specification does not specify what model to use for mapping Java threads to kernel threads. This decision is JVM implementation dependant, and may be one-to-one</w:t>
      </w:r>
      <w:r w:rsidR="00890BF9">
        <w:rPr>
          <w:color w:val="000000"/>
          <w:sz w:val="27"/>
          <w:szCs w:val="27"/>
        </w:rPr>
        <w:t>, many-to-many, or many to one</w:t>
      </w:r>
      <w:proofErr w:type="gramStart"/>
      <w:r w:rsidR="00890BF9">
        <w:rPr>
          <w:color w:val="000000"/>
          <w:sz w:val="27"/>
          <w:szCs w:val="27"/>
        </w:rPr>
        <w:t>.(</w:t>
      </w:r>
      <w:proofErr w:type="gramEnd"/>
      <w:r w:rsidR="00890BF9">
        <w:rPr>
          <w:color w:val="000000"/>
          <w:sz w:val="27"/>
          <w:szCs w:val="27"/>
        </w:rPr>
        <w:t>On</w:t>
      </w:r>
      <w:r>
        <w:rPr>
          <w:color w:val="000000"/>
          <w:sz w:val="27"/>
          <w:szCs w:val="27"/>
        </w:rPr>
        <w:t xml:space="preserve"> a UNIX system the JVM normally uses PThreads and on a Windows system it normally uses windows threads. )</w:t>
      </w:r>
    </w:p>
    <w:p w:rsidR="00EB77EC" w:rsidRDefault="00EB77EC" w:rsidP="00137B94">
      <w:pPr>
        <w:pStyle w:val="NormalWeb"/>
        <w:jc w:val="both"/>
        <w:rPr>
          <w:color w:val="000000"/>
          <w:sz w:val="27"/>
          <w:szCs w:val="27"/>
        </w:rPr>
      </w:pPr>
      <w:r>
        <w:rPr>
          <w:noProof/>
          <w:color w:val="000000"/>
          <w:sz w:val="27"/>
          <w:szCs w:val="27"/>
        </w:rPr>
        <w:lastRenderedPageBreak/>
        <w:drawing>
          <wp:inline distT="0" distB="0" distL="0" distR="0">
            <wp:extent cx="6505575" cy="8315325"/>
            <wp:effectExtent l="19050" t="0" r="9525" b="0"/>
            <wp:docPr id="22" name="Picture 22" descr="https://www.cs.uic.edu/~jbell/CourseNotes/OperatingSystems/images/Chapter4/4_11_Java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uic.edu/~jbell/CourseNotes/OperatingSystems/images/Chapter4/4_11_JavaThreads.jpg"/>
                    <pic:cNvPicPr>
                      <a:picLocks noChangeAspect="1" noChangeArrowheads="1"/>
                    </pic:cNvPicPr>
                  </pic:nvPicPr>
                  <pic:blipFill>
                    <a:blip r:embed="rId33"/>
                    <a:srcRect/>
                    <a:stretch>
                      <a:fillRect/>
                    </a:stretch>
                  </pic:blipFill>
                  <pic:spPr bwMode="auto">
                    <a:xfrm>
                      <a:off x="0" y="0"/>
                      <a:ext cx="6505575" cy="83153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4.12</w:t>
      </w:r>
    </w:p>
    <w:p w:rsidR="00EB77EC" w:rsidRPr="00890BF9" w:rsidRDefault="00EB77EC" w:rsidP="00137B94">
      <w:pPr>
        <w:pStyle w:val="Heading3"/>
        <w:jc w:val="both"/>
        <w:rPr>
          <w:color w:val="000000"/>
          <w:sz w:val="28"/>
          <w:szCs w:val="28"/>
        </w:rPr>
      </w:pPr>
      <w:r w:rsidRPr="00890BF9">
        <w:rPr>
          <w:color w:val="000000"/>
          <w:sz w:val="28"/>
          <w:szCs w:val="28"/>
        </w:rPr>
        <w:lastRenderedPageBreak/>
        <w:t xml:space="preserve">4.5 Implicit Threading </w:t>
      </w:r>
    </w:p>
    <w:p w:rsidR="00EB77EC" w:rsidRDefault="00EB77EC" w:rsidP="00137B94">
      <w:pPr>
        <w:pStyle w:val="NormalWeb"/>
        <w:jc w:val="both"/>
        <w:rPr>
          <w:color w:val="000000"/>
          <w:sz w:val="27"/>
          <w:szCs w:val="27"/>
        </w:rPr>
      </w:pPr>
      <w:r>
        <w:rPr>
          <w:color w:val="000000"/>
          <w:sz w:val="27"/>
          <w:szCs w:val="27"/>
        </w:rPr>
        <w:t>Shifts the burden of addressing the programming challenges outlined in section 4.2.1 above from the application programmer to the compiler and run-time libraries.</w:t>
      </w:r>
    </w:p>
    <w:p w:rsidR="00EB77EC" w:rsidRPr="00890BF9" w:rsidRDefault="00EB77EC" w:rsidP="00137B94">
      <w:pPr>
        <w:pStyle w:val="Heading4"/>
        <w:jc w:val="both"/>
        <w:rPr>
          <w:i w:val="0"/>
          <w:color w:val="000000"/>
          <w:sz w:val="28"/>
          <w:szCs w:val="28"/>
        </w:rPr>
      </w:pPr>
      <w:r w:rsidRPr="00890BF9">
        <w:rPr>
          <w:i w:val="0"/>
          <w:color w:val="000000"/>
          <w:sz w:val="28"/>
          <w:szCs w:val="28"/>
        </w:rPr>
        <w:t>4.5.1 Thread Pools</w:t>
      </w:r>
    </w:p>
    <w:p w:rsidR="00EB77EC" w:rsidRDefault="00EB77EC" w:rsidP="00137B94">
      <w:pPr>
        <w:numPr>
          <w:ilvl w:val="0"/>
          <w:numId w:val="39"/>
        </w:numPr>
        <w:spacing w:before="100" w:beforeAutospacing="1" w:after="100" w:afterAutospacing="1" w:line="240" w:lineRule="auto"/>
        <w:jc w:val="both"/>
        <w:rPr>
          <w:color w:val="000000"/>
          <w:sz w:val="27"/>
          <w:szCs w:val="27"/>
        </w:rPr>
      </w:pPr>
      <w:r>
        <w:rPr>
          <w:color w:val="000000"/>
          <w:sz w:val="27"/>
          <w:szCs w:val="27"/>
        </w:rPr>
        <w:t xml:space="preserve">Creating new threads every time one is needed and then deleting it when it is done can be inefficient, and can also lead to a very large </w:t>
      </w:r>
      <w:r w:rsidR="00890BF9">
        <w:rPr>
          <w:color w:val="000000"/>
          <w:sz w:val="27"/>
          <w:szCs w:val="27"/>
        </w:rPr>
        <w:t>(unlimited)</w:t>
      </w:r>
      <w:r>
        <w:rPr>
          <w:color w:val="000000"/>
          <w:sz w:val="27"/>
          <w:szCs w:val="27"/>
        </w:rPr>
        <w:t xml:space="preserve"> number of threads being created.</w:t>
      </w:r>
    </w:p>
    <w:p w:rsidR="00EB77EC" w:rsidRDefault="00EB77EC" w:rsidP="00137B94">
      <w:pPr>
        <w:numPr>
          <w:ilvl w:val="0"/>
          <w:numId w:val="39"/>
        </w:numPr>
        <w:spacing w:before="100" w:beforeAutospacing="1" w:after="100" w:afterAutospacing="1" w:line="240" w:lineRule="auto"/>
        <w:jc w:val="both"/>
        <w:rPr>
          <w:color w:val="000000"/>
          <w:sz w:val="27"/>
          <w:szCs w:val="27"/>
        </w:rPr>
      </w:pPr>
      <w:r>
        <w:rPr>
          <w:color w:val="000000"/>
          <w:sz w:val="27"/>
          <w:szCs w:val="27"/>
        </w:rPr>
        <w:t>An alternative solution is to create a number of threads when the process first starts, and put those threads into a </w:t>
      </w:r>
      <w:r>
        <w:rPr>
          <w:rStyle w:val="Strong"/>
          <w:i/>
          <w:iCs/>
          <w:color w:val="000000"/>
          <w:sz w:val="27"/>
          <w:szCs w:val="27"/>
        </w:rPr>
        <w:t>thread pool</w:t>
      </w:r>
      <w:r>
        <w:rPr>
          <w:color w:val="000000"/>
          <w:sz w:val="27"/>
          <w:szCs w:val="27"/>
        </w:rPr>
        <w:t>.</w:t>
      </w:r>
    </w:p>
    <w:p w:rsidR="00EB77EC" w:rsidRDefault="00EB77EC" w:rsidP="00137B94">
      <w:pPr>
        <w:numPr>
          <w:ilvl w:val="1"/>
          <w:numId w:val="39"/>
        </w:numPr>
        <w:spacing w:before="100" w:beforeAutospacing="1" w:after="100" w:afterAutospacing="1" w:line="240" w:lineRule="auto"/>
        <w:jc w:val="both"/>
        <w:rPr>
          <w:color w:val="000000"/>
          <w:sz w:val="27"/>
          <w:szCs w:val="27"/>
        </w:rPr>
      </w:pPr>
      <w:r>
        <w:rPr>
          <w:color w:val="000000"/>
          <w:sz w:val="27"/>
          <w:szCs w:val="27"/>
        </w:rPr>
        <w:t>Threads are allocated from the pool as needed, and returned to the pool when no longer needed.</w:t>
      </w:r>
    </w:p>
    <w:p w:rsidR="00EB77EC" w:rsidRDefault="00EB77EC" w:rsidP="00137B94">
      <w:pPr>
        <w:numPr>
          <w:ilvl w:val="1"/>
          <w:numId w:val="39"/>
        </w:numPr>
        <w:spacing w:before="100" w:beforeAutospacing="1" w:after="100" w:afterAutospacing="1" w:line="240" w:lineRule="auto"/>
        <w:jc w:val="both"/>
        <w:rPr>
          <w:color w:val="000000"/>
          <w:sz w:val="27"/>
          <w:szCs w:val="27"/>
        </w:rPr>
      </w:pPr>
      <w:r>
        <w:rPr>
          <w:color w:val="000000"/>
          <w:sz w:val="27"/>
          <w:szCs w:val="27"/>
        </w:rPr>
        <w:t>When no threads are available in the pool, the process may have to wait until one becomes available.</w:t>
      </w:r>
    </w:p>
    <w:p w:rsidR="00EB77EC" w:rsidRDefault="00EB77EC" w:rsidP="00137B94">
      <w:pPr>
        <w:numPr>
          <w:ilvl w:val="0"/>
          <w:numId w:val="39"/>
        </w:numPr>
        <w:spacing w:before="100" w:beforeAutospacing="1" w:after="100" w:afterAutospacing="1" w:line="240" w:lineRule="auto"/>
        <w:jc w:val="both"/>
        <w:rPr>
          <w:color w:val="000000"/>
          <w:sz w:val="27"/>
          <w:szCs w:val="27"/>
        </w:rPr>
      </w:pPr>
      <w:r>
        <w:rPr>
          <w:color w:val="000000"/>
          <w:sz w:val="27"/>
          <w:szCs w:val="27"/>
        </w:rPr>
        <w:t xml:space="preserve">The </w:t>
      </w:r>
      <w:r w:rsidR="002F0B46">
        <w:rPr>
          <w:color w:val="000000"/>
          <w:sz w:val="27"/>
          <w:szCs w:val="27"/>
        </w:rPr>
        <w:t>(maximum)</w:t>
      </w:r>
      <w:r>
        <w:rPr>
          <w:color w:val="000000"/>
          <w:sz w:val="27"/>
          <w:szCs w:val="27"/>
        </w:rPr>
        <w:t xml:space="preserve"> number of threads available in a thread pool may be determined by adjustable parameters, possibly dynamically in response to changing system loads.</w:t>
      </w:r>
    </w:p>
    <w:p w:rsidR="00EB77EC" w:rsidRDefault="00EB77EC" w:rsidP="00137B94">
      <w:pPr>
        <w:numPr>
          <w:ilvl w:val="0"/>
          <w:numId w:val="39"/>
        </w:numPr>
        <w:spacing w:before="100" w:beforeAutospacing="1" w:after="100" w:afterAutospacing="1" w:line="240" w:lineRule="auto"/>
        <w:jc w:val="both"/>
        <w:rPr>
          <w:color w:val="000000"/>
          <w:sz w:val="27"/>
          <w:szCs w:val="27"/>
        </w:rPr>
      </w:pPr>
      <w:r>
        <w:rPr>
          <w:color w:val="000000"/>
          <w:sz w:val="27"/>
          <w:szCs w:val="27"/>
        </w:rPr>
        <w:t>Win32 provides thread pools through the "</w:t>
      </w:r>
      <w:r w:rsidR="00890BF9">
        <w:rPr>
          <w:color w:val="000000"/>
          <w:sz w:val="27"/>
          <w:szCs w:val="27"/>
        </w:rPr>
        <w:t>Pool Function</w:t>
      </w:r>
      <w:r>
        <w:rPr>
          <w:color w:val="000000"/>
          <w:sz w:val="27"/>
          <w:szCs w:val="27"/>
        </w:rPr>
        <w:t>" function. Java also provides support for thread pools through the java.util.concurrent package, and Apple supports thread pools under the Grand</w:t>
      </w:r>
      <w:r w:rsidR="002F0B46">
        <w:rPr>
          <w:color w:val="000000"/>
          <w:sz w:val="27"/>
          <w:szCs w:val="27"/>
        </w:rPr>
        <w:t xml:space="preserve"> Central Dispatch architecture.</w:t>
      </w:r>
    </w:p>
    <w:p w:rsidR="00EB77EC" w:rsidRPr="002F0B46" w:rsidRDefault="00EB77EC" w:rsidP="00137B94">
      <w:pPr>
        <w:pStyle w:val="Heading4"/>
        <w:jc w:val="both"/>
        <w:rPr>
          <w:i w:val="0"/>
          <w:color w:val="000000"/>
          <w:sz w:val="28"/>
          <w:szCs w:val="28"/>
        </w:rPr>
      </w:pPr>
      <w:r w:rsidRPr="002F0B46">
        <w:rPr>
          <w:i w:val="0"/>
          <w:color w:val="000000"/>
          <w:sz w:val="28"/>
          <w:szCs w:val="28"/>
        </w:rPr>
        <w:t>4.5.2 OpenMP</w:t>
      </w:r>
    </w:p>
    <w:p w:rsidR="00EB77EC" w:rsidRDefault="00EB77EC" w:rsidP="00137B94">
      <w:pPr>
        <w:numPr>
          <w:ilvl w:val="0"/>
          <w:numId w:val="40"/>
        </w:numPr>
        <w:spacing w:before="100" w:beforeAutospacing="1" w:after="100" w:afterAutospacing="1" w:line="240" w:lineRule="auto"/>
        <w:jc w:val="both"/>
        <w:rPr>
          <w:color w:val="000000"/>
          <w:sz w:val="27"/>
          <w:szCs w:val="27"/>
        </w:rPr>
      </w:pPr>
      <w:r>
        <w:rPr>
          <w:color w:val="000000"/>
          <w:sz w:val="27"/>
          <w:szCs w:val="27"/>
        </w:rPr>
        <w:t>OpenMP is a set of compiler directives available for C, C++, or FORTRAN programs that instruct the compiler to automatically generate parallel code where appropriate.</w:t>
      </w:r>
    </w:p>
    <w:p w:rsidR="00EB77EC" w:rsidRDefault="00EB77EC" w:rsidP="00137B94">
      <w:pPr>
        <w:numPr>
          <w:ilvl w:val="0"/>
          <w:numId w:val="40"/>
        </w:numPr>
        <w:spacing w:before="100" w:beforeAutospacing="1" w:after="100" w:afterAutospacing="1" w:line="240" w:lineRule="auto"/>
        <w:jc w:val="both"/>
        <w:rPr>
          <w:color w:val="000000"/>
          <w:sz w:val="27"/>
          <w:szCs w:val="27"/>
        </w:rPr>
      </w:pPr>
      <w:r>
        <w:rPr>
          <w:color w:val="000000"/>
          <w:sz w:val="27"/>
          <w:szCs w:val="27"/>
        </w:rPr>
        <w:t>For example, the directive:</w:t>
      </w:r>
    </w:p>
    <w:p w:rsidR="00EB77EC" w:rsidRPr="002F0B46" w:rsidRDefault="00EB77EC" w:rsidP="00137B94">
      <w:pPr>
        <w:pStyle w:val="HTMLPreformatted"/>
        <w:jc w:val="both"/>
        <w:rPr>
          <w:color w:val="000000"/>
          <w:sz w:val="22"/>
          <w:szCs w:val="22"/>
        </w:rPr>
      </w:pPr>
      <w:r w:rsidRPr="002F0B46">
        <w:rPr>
          <w:color w:val="000000"/>
          <w:sz w:val="22"/>
          <w:szCs w:val="22"/>
        </w:rPr>
        <w:t xml:space="preserve">#pragma omp parallel </w:t>
      </w:r>
    </w:p>
    <w:p w:rsidR="00EB77EC" w:rsidRPr="002F0B46" w:rsidRDefault="00EB77EC" w:rsidP="00137B94">
      <w:pPr>
        <w:pStyle w:val="HTMLPreformatted"/>
        <w:jc w:val="both"/>
        <w:rPr>
          <w:color w:val="000000"/>
          <w:sz w:val="22"/>
          <w:szCs w:val="22"/>
        </w:rPr>
      </w:pPr>
      <w:r w:rsidRPr="002F0B46">
        <w:rPr>
          <w:color w:val="000000"/>
          <w:sz w:val="22"/>
          <w:szCs w:val="22"/>
        </w:rPr>
        <w:t xml:space="preserve">       {</w:t>
      </w:r>
    </w:p>
    <w:p w:rsidR="00EB77EC" w:rsidRPr="002F0B46" w:rsidRDefault="00EB77EC" w:rsidP="00137B94">
      <w:pPr>
        <w:pStyle w:val="HTMLPreformatted"/>
        <w:jc w:val="both"/>
        <w:rPr>
          <w:color w:val="000000"/>
          <w:sz w:val="22"/>
          <w:szCs w:val="22"/>
        </w:rPr>
      </w:pPr>
      <w:r w:rsidRPr="002F0B46">
        <w:rPr>
          <w:color w:val="000000"/>
          <w:sz w:val="22"/>
          <w:szCs w:val="22"/>
        </w:rPr>
        <w:t xml:space="preserve">             /* some parallel code here */</w:t>
      </w:r>
    </w:p>
    <w:p w:rsidR="00EB77EC" w:rsidRPr="002F0B46" w:rsidRDefault="00EB77EC" w:rsidP="00137B94">
      <w:pPr>
        <w:pStyle w:val="HTMLPreformatted"/>
        <w:jc w:val="both"/>
        <w:rPr>
          <w:color w:val="000000"/>
          <w:sz w:val="22"/>
          <w:szCs w:val="22"/>
        </w:rPr>
      </w:pPr>
      <w:r w:rsidRPr="002F0B46">
        <w:rPr>
          <w:color w:val="000000"/>
          <w:sz w:val="22"/>
          <w:szCs w:val="22"/>
        </w:rPr>
        <w:t xml:space="preserve">       }</w:t>
      </w:r>
    </w:p>
    <w:p w:rsidR="00EB77EC" w:rsidRDefault="002F0B46" w:rsidP="00137B94">
      <w:pPr>
        <w:pStyle w:val="NormalWeb"/>
        <w:jc w:val="both"/>
        <w:rPr>
          <w:color w:val="000000"/>
          <w:sz w:val="27"/>
          <w:szCs w:val="27"/>
        </w:rPr>
      </w:pPr>
      <w:r>
        <w:rPr>
          <w:color w:val="000000"/>
          <w:sz w:val="27"/>
          <w:szCs w:val="27"/>
        </w:rPr>
        <w:t>Would</w:t>
      </w:r>
      <w:r w:rsidR="00EB77EC">
        <w:rPr>
          <w:color w:val="000000"/>
          <w:sz w:val="27"/>
          <w:szCs w:val="27"/>
        </w:rPr>
        <w:t xml:space="preserve"> cause the compiler to create as many threads as </w:t>
      </w:r>
      <w:r>
        <w:rPr>
          <w:color w:val="000000"/>
          <w:sz w:val="27"/>
          <w:szCs w:val="27"/>
        </w:rPr>
        <w:t xml:space="preserve">the machine has cores </w:t>
      </w:r>
      <w:proofErr w:type="gramStart"/>
      <w:r>
        <w:rPr>
          <w:color w:val="000000"/>
          <w:sz w:val="27"/>
          <w:szCs w:val="27"/>
        </w:rPr>
        <w:t>available</w:t>
      </w:r>
      <w:r w:rsidR="00EB77EC">
        <w:rPr>
          <w:color w:val="000000"/>
          <w:sz w:val="27"/>
          <w:szCs w:val="27"/>
        </w:rPr>
        <w:t>(</w:t>
      </w:r>
      <w:proofErr w:type="gramEnd"/>
      <w:r w:rsidR="00EB77EC">
        <w:rPr>
          <w:color w:val="000000"/>
          <w:sz w:val="27"/>
          <w:szCs w:val="27"/>
        </w:rPr>
        <w:t xml:space="preserve"> e.g. 4 on a quad-core machine ), and to run the parallel block of code, ( known as a </w:t>
      </w:r>
      <w:r w:rsidR="00EB77EC">
        <w:rPr>
          <w:rStyle w:val="Strong"/>
          <w:rFonts w:eastAsiaTheme="majorEastAsia"/>
          <w:color w:val="000000"/>
          <w:sz w:val="27"/>
          <w:szCs w:val="27"/>
        </w:rPr>
        <w:t>parallel region</w:t>
      </w:r>
      <w:r w:rsidR="00EB77EC">
        <w:rPr>
          <w:color w:val="000000"/>
          <w:sz w:val="27"/>
          <w:szCs w:val="27"/>
        </w:rPr>
        <w:t> ) on each of the threads.</w:t>
      </w:r>
    </w:p>
    <w:p w:rsidR="00EB77EC" w:rsidRDefault="00EB77EC" w:rsidP="00137B94">
      <w:pPr>
        <w:numPr>
          <w:ilvl w:val="0"/>
          <w:numId w:val="41"/>
        </w:numPr>
        <w:spacing w:before="100" w:beforeAutospacing="1" w:after="100" w:afterAutospacing="1" w:line="240" w:lineRule="auto"/>
        <w:jc w:val="both"/>
        <w:rPr>
          <w:color w:val="000000"/>
          <w:sz w:val="27"/>
          <w:szCs w:val="27"/>
        </w:rPr>
      </w:pPr>
      <w:r>
        <w:rPr>
          <w:color w:val="000000"/>
          <w:sz w:val="27"/>
          <w:szCs w:val="27"/>
        </w:rPr>
        <w:t>Another sample directive is "</w:t>
      </w:r>
      <w:r>
        <w:rPr>
          <w:rStyle w:val="style1"/>
          <w:b/>
          <w:bCs/>
          <w:color w:val="000000"/>
          <w:sz w:val="27"/>
          <w:szCs w:val="27"/>
        </w:rPr>
        <w:t>#pragma omp parallel for</w:t>
      </w:r>
      <w:r>
        <w:rPr>
          <w:color w:val="000000"/>
          <w:sz w:val="27"/>
          <w:szCs w:val="27"/>
        </w:rPr>
        <w:t>", which causes the for loop immediately following it to be parallelized, dividing the iterations up amongst the available cores.</w:t>
      </w:r>
    </w:p>
    <w:p w:rsidR="00EB77EC" w:rsidRDefault="00EB77EC" w:rsidP="00137B94">
      <w:pPr>
        <w:pStyle w:val="Heading4"/>
        <w:jc w:val="both"/>
        <w:rPr>
          <w:color w:val="000000"/>
          <w:sz w:val="24"/>
          <w:szCs w:val="24"/>
        </w:rPr>
      </w:pPr>
      <w:r>
        <w:rPr>
          <w:color w:val="000000"/>
        </w:rPr>
        <w:lastRenderedPageBreak/>
        <w:t>4.5.3 Grand Central Dispatch, GCD</w:t>
      </w:r>
    </w:p>
    <w:p w:rsidR="00EB77EC" w:rsidRDefault="00EB77EC" w:rsidP="00137B94">
      <w:pPr>
        <w:numPr>
          <w:ilvl w:val="0"/>
          <w:numId w:val="42"/>
        </w:numPr>
        <w:spacing w:before="100" w:beforeAutospacing="1" w:after="100" w:afterAutospacing="1" w:line="240" w:lineRule="auto"/>
        <w:jc w:val="both"/>
        <w:rPr>
          <w:color w:val="000000"/>
          <w:sz w:val="27"/>
          <w:szCs w:val="27"/>
        </w:rPr>
      </w:pPr>
      <w:r>
        <w:rPr>
          <w:color w:val="000000"/>
          <w:sz w:val="27"/>
          <w:szCs w:val="27"/>
        </w:rPr>
        <w:t>GCD is an extension to C and C++ available on Apple's OSX and iOS operating systems to support parallelism.</w:t>
      </w:r>
    </w:p>
    <w:p w:rsidR="002F0B46" w:rsidRPr="002F0B46" w:rsidRDefault="00EB77EC" w:rsidP="00137B94">
      <w:pPr>
        <w:numPr>
          <w:ilvl w:val="0"/>
          <w:numId w:val="42"/>
        </w:numPr>
        <w:spacing w:before="100" w:beforeAutospacing="1" w:after="100" w:afterAutospacing="1" w:line="240" w:lineRule="auto"/>
        <w:jc w:val="both"/>
        <w:rPr>
          <w:rStyle w:val="style1"/>
          <w:color w:val="000000"/>
          <w:sz w:val="27"/>
          <w:szCs w:val="27"/>
        </w:rPr>
      </w:pPr>
      <w:r>
        <w:rPr>
          <w:color w:val="000000"/>
          <w:sz w:val="27"/>
          <w:szCs w:val="27"/>
        </w:rPr>
        <w:t>Similar to OpenMP, users of GCD define </w:t>
      </w:r>
      <w:r>
        <w:rPr>
          <w:rStyle w:val="Strong"/>
          <w:color w:val="000000"/>
          <w:sz w:val="27"/>
          <w:szCs w:val="27"/>
        </w:rPr>
        <w:t>blocks</w:t>
      </w:r>
      <w:r>
        <w:rPr>
          <w:color w:val="000000"/>
          <w:sz w:val="27"/>
          <w:szCs w:val="27"/>
        </w:rPr>
        <w:t> of code to be executed either serially or in parallel by placing a carat just before an opening curly brace, i.e.</w:t>
      </w:r>
      <w:r w:rsidR="002F0B46">
        <w:rPr>
          <w:rStyle w:val="style1"/>
          <w:b/>
          <w:bCs/>
          <w:color w:val="000000"/>
          <w:sz w:val="27"/>
          <w:szCs w:val="27"/>
        </w:rPr>
        <w:t> </w:t>
      </w:r>
    </w:p>
    <w:p w:rsidR="00EB77EC" w:rsidRDefault="002F0B46" w:rsidP="00137B94">
      <w:pPr>
        <w:spacing w:before="100" w:beforeAutospacing="1" w:after="100" w:afterAutospacing="1" w:line="240" w:lineRule="auto"/>
        <w:ind w:left="720"/>
        <w:jc w:val="both"/>
        <w:rPr>
          <w:color w:val="000000"/>
          <w:sz w:val="27"/>
          <w:szCs w:val="27"/>
        </w:rPr>
      </w:pPr>
      <w:r>
        <w:rPr>
          <w:rStyle w:val="style1"/>
          <w:b/>
          <w:bCs/>
          <w:color w:val="000000"/>
          <w:sz w:val="27"/>
          <w:szCs w:val="27"/>
        </w:rPr>
        <w:t>{</w:t>
      </w:r>
      <w:proofErr w:type="gramStart"/>
      <w:r>
        <w:rPr>
          <w:rStyle w:val="style1"/>
          <w:b/>
          <w:bCs/>
          <w:color w:val="000000"/>
          <w:sz w:val="27"/>
          <w:szCs w:val="27"/>
        </w:rPr>
        <w:t>printf</w:t>
      </w:r>
      <w:r w:rsidR="00EB77EC">
        <w:rPr>
          <w:rStyle w:val="style1"/>
          <w:b/>
          <w:bCs/>
          <w:color w:val="000000"/>
          <w:sz w:val="27"/>
          <w:szCs w:val="27"/>
        </w:rPr>
        <w:t>(</w:t>
      </w:r>
      <w:proofErr w:type="gramEnd"/>
      <w:r w:rsidR="00EB77EC">
        <w:rPr>
          <w:rStyle w:val="style1"/>
          <w:b/>
          <w:bCs/>
          <w:color w:val="000000"/>
          <w:sz w:val="27"/>
          <w:szCs w:val="27"/>
        </w:rPr>
        <w:t xml:space="preserve"> "I am a block.\n" ); }</w:t>
      </w:r>
    </w:p>
    <w:p w:rsidR="00EB77EC" w:rsidRDefault="00EB77EC" w:rsidP="00137B94">
      <w:pPr>
        <w:numPr>
          <w:ilvl w:val="0"/>
          <w:numId w:val="42"/>
        </w:numPr>
        <w:spacing w:before="100" w:beforeAutospacing="1" w:after="100" w:afterAutospacing="1" w:line="240" w:lineRule="auto"/>
        <w:jc w:val="both"/>
        <w:rPr>
          <w:color w:val="000000"/>
          <w:sz w:val="27"/>
          <w:szCs w:val="27"/>
        </w:rPr>
      </w:pPr>
      <w:r>
        <w:rPr>
          <w:color w:val="000000"/>
          <w:sz w:val="27"/>
          <w:szCs w:val="27"/>
        </w:rPr>
        <w:t>GCD schedules blocks by placing them on one of several </w:t>
      </w:r>
      <w:r>
        <w:rPr>
          <w:rStyle w:val="Strong"/>
          <w:color w:val="000000"/>
          <w:sz w:val="27"/>
          <w:szCs w:val="27"/>
        </w:rPr>
        <w:t>dispatch queues</w:t>
      </w:r>
      <w:r>
        <w:rPr>
          <w:color w:val="000000"/>
          <w:sz w:val="27"/>
          <w:szCs w:val="27"/>
        </w:rPr>
        <w:t>.</w:t>
      </w:r>
    </w:p>
    <w:p w:rsidR="00EB77EC" w:rsidRDefault="00EB77EC" w:rsidP="00137B94">
      <w:pPr>
        <w:numPr>
          <w:ilvl w:val="1"/>
          <w:numId w:val="42"/>
        </w:numPr>
        <w:spacing w:before="100" w:beforeAutospacing="1" w:after="100" w:afterAutospacing="1" w:line="240" w:lineRule="auto"/>
        <w:jc w:val="both"/>
        <w:rPr>
          <w:color w:val="000000"/>
          <w:sz w:val="27"/>
          <w:szCs w:val="27"/>
        </w:rPr>
      </w:pPr>
      <w:r>
        <w:rPr>
          <w:color w:val="000000"/>
          <w:sz w:val="27"/>
          <w:szCs w:val="27"/>
        </w:rPr>
        <w:t>Blocks placed on a serial queue are removed one by one. The next block cannot be removed for scheduling until the previous block has completed.</w:t>
      </w:r>
    </w:p>
    <w:p w:rsidR="00EB77EC" w:rsidRDefault="00EB77EC" w:rsidP="00137B94">
      <w:pPr>
        <w:numPr>
          <w:ilvl w:val="1"/>
          <w:numId w:val="42"/>
        </w:numPr>
        <w:spacing w:before="100" w:beforeAutospacing="1" w:after="100" w:afterAutospacing="1" w:line="240" w:lineRule="auto"/>
        <w:jc w:val="both"/>
        <w:rPr>
          <w:color w:val="000000"/>
          <w:sz w:val="27"/>
          <w:szCs w:val="27"/>
        </w:rPr>
      </w:pPr>
      <w:r>
        <w:rPr>
          <w:color w:val="000000"/>
          <w:sz w:val="27"/>
          <w:szCs w:val="27"/>
        </w:rPr>
        <w:t>There are three concurrent queues, corresponding roughly to low, medium, or high priority. Blocks are also removed from these queues one by one, but several may be removed and dispatched without waiting for others to finish first, depending on the availability of threads.</w:t>
      </w:r>
    </w:p>
    <w:p w:rsidR="00EB77EC" w:rsidRDefault="00EB77EC" w:rsidP="00137B94">
      <w:pPr>
        <w:numPr>
          <w:ilvl w:val="0"/>
          <w:numId w:val="42"/>
        </w:numPr>
        <w:spacing w:before="100" w:beforeAutospacing="1" w:after="100" w:afterAutospacing="1" w:line="240" w:lineRule="auto"/>
        <w:jc w:val="both"/>
        <w:rPr>
          <w:color w:val="000000"/>
          <w:sz w:val="27"/>
          <w:szCs w:val="27"/>
        </w:rPr>
      </w:pPr>
      <w:r>
        <w:rPr>
          <w:color w:val="000000"/>
          <w:sz w:val="27"/>
          <w:szCs w:val="27"/>
        </w:rPr>
        <w:t>Internally GCD manages a pool of POSIX threads which may fluctuate in size depending on load conditions.</w:t>
      </w:r>
    </w:p>
    <w:p w:rsidR="00EB77EC" w:rsidRDefault="00EB77EC" w:rsidP="00137B94">
      <w:pPr>
        <w:pStyle w:val="Heading4"/>
        <w:jc w:val="both"/>
        <w:rPr>
          <w:color w:val="000000"/>
          <w:sz w:val="24"/>
          <w:szCs w:val="24"/>
        </w:rPr>
      </w:pPr>
      <w:r w:rsidRPr="002F0B46">
        <w:rPr>
          <w:color w:val="000000"/>
          <w:sz w:val="28"/>
          <w:szCs w:val="28"/>
        </w:rPr>
        <w:t>4.5.4 Other Approaches</w:t>
      </w:r>
    </w:p>
    <w:p w:rsidR="00EB77EC" w:rsidRDefault="00EB77EC" w:rsidP="00137B94">
      <w:pPr>
        <w:pStyle w:val="NormalWeb"/>
        <w:jc w:val="both"/>
        <w:rPr>
          <w:color w:val="000000"/>
          <w:sz w:val="27"/>
          <w:szCs w:val="27"/>
        </w:rPr>
      </w:pPr>
      <w:r>
        <w:rPr>
          <w:color w:val="000000"/>
          <w:sz w:val="27"/>
          <w:szCs w:val="27"/>
        </w:rPr>
        <w:t xml:space="preserve">There are several other approaches available, including Microsoft's Threading Building Blocks </w:t>
      </w:r>
      <w:proofErr w:type="gramStart"/>
      <w:r>
        <w:rPr>
          <w:color w:val="000000"/>
          <w:sz w:val="27"/>
          <w:szCs w:val="27"/>
        </w:rPr>
        <w:t xml:space="preserve">( </w:t>
      </w:r>
      <w:r w:rsidR="002F0B46">
        <w:rPr>
          <w:color w:val="000000"/>
          <w:sz w:val="27"/>
          <w:szCs w:val="27"/>
        </w:rPr>
        <w:t>TBB</w:t>
      </w:r>
      <w:proofErr w:type="gramEnd"/>
      <w:r w:rsidR="002F0B46">
        <w:rPr>
          <w:color w:val="000000"/>
          <w:sz w:val="27"/>
          <w:szCs w:val="27"/>
        </w:rPr>
        <w:t>)</w:t>
      </w:r>
      <w:r>
        <w:rPr>
          <w:color w:val="000000"/>
          <w:sz w:val="27"/>
          <w:szCs w:val="27"/>
        </w:rPr>
        <w:t xml:space="preserve"> and other products, and Java's util.concurrent package.</w:t>
      </w:r>
    </w:p>
    <w:p w:rsidR="00EB77EC" w:rsidRPr="002F0B46" w:rsidRDefault="00EB77EC" w:rsidP="00137B94">
      <w:pPr>
        <w:pStyle w:val="Heading3"/>
        <w:jc w:val="both"/>
        <w:rPr>
          <w:color w:val="000000"/>
          <w:sz w:val="28"/>
          <w:szCs w:val="28"/>
        </w:rPr>
      </w:pPr>
      <w:r w:rsidRPr="002F0B46">
        <w:rPr>
          <w:color w:val="000000"/>
          <w:sz w:val="28"/>
          <w:szCs w:val="28"/>
        </w:rPr>
        <w:t>4.6 Threading Issues</w:t>
      </w:r>
    </w:p>
    <w:p w:rsidR="00EB77EC" w:rsidRPr="002F0B46" w:rsidRDefault="00EB77EC" w:rsidP="00137B94">
      <w:pPr>
        <w:pStyle w:val="Heading4"/>
        <w:jc w:val="both"/>
        <w:rPr>
          <w:i w:val="0"/>
          <w:color w:val="000000"/>
          <w:sz w:val="24"/>
          <w:szCs w:val="24"/>
        </w:rPr>
      </w:pPr>
      <w:r w:rsidRPr="002F0B46">
        <w:rPr>
          <w:i w:val="0"/>
          <w:color w:val="000000"/>
          <w:sz w:val="24"/>
          <w:szCs w:val="24"/>
        </w:rPr>
        <w:t xml:space="preserve">4.6.1 The </w:t>
      </w:r>
      <w:r w:rsidR="002F0B46" w:rsidRPr="002F0B46">
        <w:rPr>
          <w:i w:val="0"/>
          <w:color w:val="000000"/>
          <w:sz w:val="24"/>
          <w:szCs w:val="24"/>
        </w:rPr>
        <w:t>fork (</w:t>
      </w:r>
      <w:r w:rsidRPr="002F0B46">
        <w:rPr>
          <w:i w:val="0"/>
          <w:color w:val="000000"/>
          <w:sz w:val="24"/>
          <w:szCs w:val="24"/>
        </w:rPr>
        <w:t xml:space="preserve"> ) and </w:t>
      </w:r>
      <w:r w:rsidR="002F0B46" w:rsidRPr="002F0B46">
        <w:rPr>
          <w:i w:val="0"/>
          <w:color w:val="000000"/>
          <w:sz w:val="24"/>
          <w:szCs w:val="24"/>
        </w:rPr>
        <w:t>exec (</w:t>
      </w:r>
      <w:r w:rsidRPr="002F0B46">
        <w:rPr>
          <w:i w:val="0"/>
          <w:color w:val="000000"/>
          <w:sz w:val="24"/>
          <w:szCs w:val="24"/>
        </w:rPr>
        <w:t xml:space="preserve"> ) System Calls</w:t>
      </w:r>
    </w:p>
    <w:p w:rsidR="00EB77EC" w:rsidRDefault="00EB77EC" w:rsidP="00137B94">
      <w:pPr>
        <w:numPr>
          <w:ilvl w:val="0"/>
          <w:numId w:val="43"/>
        </w:numPr>
        <w:spacing w:before="100" w:beforeAutospacing="1" w:after="100" w:afterAutospacing="1" w:line="240" w:lineRule="auto"/>
        <w:jc w:val="both"/>
        <w:rPr>
          <w:color w:val="000000"/>
          <w:sz w:val="27"/>
          <w:szCs w:val="27"/>
        </w:rPr>
      </w:pPr>
      <w:r>
        <w:rPr>
          <w:color w:val="000000"/>
          <w:sz w:val="27"/>
          <w:szCs w:val="27"/>
        </w:rPr>
        <w:t>Q: If one thread forks, is the entire process copied, or is the new process single-threaded?</w:t>
      </w:r>
    </w:p>
    <w:p w:rsidR="00EB77EC" w:rsidRDefault="00EB77EC" w:rsidP="00137B94">
      <w:pPr>
        <w:numPr>
          <w:ilvl w:val="0"/>
          <w:numId w:val="43"/>
        </w:numPr>
        <w:spacing w:before="100" w:beforeAutospacing="1" w:after="100" w:afterAutospacing="1" w:line="240" w:lineRule="auto"/>
        <w:jc w:val="both"/>
        <w:rPr>
          <w:color w:val="000000"/>
          <w:sz w:val="27"/>
          <w:szCs w:val="27"/>
        </w:rPr>
      </w:pPr>
      <w:r>
        <w:rPr>
          <w:color w:val="000000"/>
          <w:sz w:val="27"/>
          <w:szCs w:val="27"/>
        </w:rPr>
        <w:t>A: System dependant.</w:t>
      </w:r>
    </w:p>
    <w:p w:rsidR="00EB77EC" w:rsidRDefault="00EB77EC" w:rsidP="00137B94">
      <w:pPr>
        <w:numPr>
          <w:ilvl w:val="0"/>
          <w:numId w:val="43"/>
        </w:numPr>
        <w:spacing w:before="100" w:beforeAutospacing="1" w:after="100" w:afterAutospacing="1" w:line="240" w:lineRule="auto"/>
        <w:jc w:val="both"/>
        <w:rPr>
          <w:color w:val="000000"/>
          <w:sz w:val="27"/>
          <w:szCs w:val="27"/>
        </w:rPr>
      </w:pPr>
      <w:r>
        <w:rPr>
          <w:color w:val="000000"/>
          <w:sz w:val="27"/>
          <w:szCs w:val="27"/>
        </w:rPr>
        <w:t>A: If the new process execs right away, there is no need to copy all the other threads. If it doesn't, then the entire process should be copied.</w:t>
      </w:r>
    </w:p>
    <w:p w:rsidR="00EB77EC" w:rsidRDefault="00EB77EC" w:rsidP="00137B94">
      <w:pPr>
        <w:numPr>
          <w:ilvl w:val="0"/>
          <w:numId w:val="43"/>
        </w:numPr>
        <w:spacing w:before="100" w:beforeAutospacing="1" w:after="100" w:afterAutospacing="1" w:line="240" w:lineRule="auto"/>
        <w:jc w:val="both"/>
        <w:rPr>
          <w:color w:val="000000"/>
          <w:sz w:val="27"/>
          <w:szCs w:val="27"/>
        </w:rPr>
      </w:pPr>
      <w:r>
        <w:rPr>
          <w:color w:val="000000"/>
          <w:sz w:val="27"/>
          <w:szCs w:val="27"/>
        </w:rPr>
        <w:t>A: Many versions of UNIX provide multiple versions of the fork call for this purpose.</w:t>
      </w:r>
    </w:p>
    <w:p w:rsidR="00EB77EC" w:rsidRDefault="00EB77EC" w:rsidP="00137B94">
      <w:pPr>
        <w:pStyle w:val="Heading4"/>
        <w:jc w:val="both"/>
        <w:rPr>
          <w:color w:val="000000"/>
          <w:sz w:val="24"/>
          <w:szCs w:val="24"/>
        </w:rPr>
      </w:pPr>
      <w:r>
        <w:rPr>
          <w:color w:val="000000"/>
        </w:rPr>
        <w:t>4.6.2 Signal Handling</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Q: When a multi-threaded process receives a signal, to what thread should that signal be delivered?</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A: There are four major options:</w:t>
      </w:r>
    </w:p>
    <w:p w:rsidR="00EB77EC" w:rsidRDefault="00EB77EC" w:rsidP="00137B94">
      <w:pPr>
        <w:numPr>
          <w:ilvl w:val="1"/>
          <w:numId w:val="44"/>
        </w:numPr>
        <w:spacing w:before="100" w:beforeAutospacing="1" w:after="100" w:afterAutospacing="1" w:line="240" w:lineRule="auto"/>
        <w:jc w:val="both"/>
        <w:rPr>
          <w:color w:val="000000"/>
          <w:sz w:val="27"/>
          <w:szCs w:val="27"/>
        </w:rPr>
      </w:pPr>
      <w:r>
        <w:rPr>
          <w:color w:val="000000"/>
          <w:sz w:val="27"/>
          <w:szCs w:val="27"/>
        </w:rPr>
        <w:t>Deliver the signal to the thread to which the signal applies.</w:t>
      </w:r>
    </w:p>
    <w:p w:rsidR="00EB77EC" w:rsidRDefault="00EB77EC" w:rsidP="00137B94">
      <w:pPr>
        <w:numPr>
          <w:ilvl w:val="1"/>
          <w:numId w:val="44"/>
        </w:numPr>
        <w:spacing w:before="100" w:beforeAutospacing="1" w:after="100" w:afterAutospacing="1" w:line="240" w:lineRule="auto"/>
        <w:jc w:val="both"/>
        <w:rPr>
          <w:color w:val="000000"/>
          <w:sz w:val="27"/>
          <w:szCs w:val="27"/>
        </w:rPr>
      </w:pPr>
      <w:r>
        <w:rPr>
          <w:color w:val="000000"/>
          <w:sz w:val="27"/>
          <w:szCs w:val="27"/>
        </w:rPr>
        <w:lastRenderedPageBreak/>
        <w:t>Deliver the signal to every thread in the process.</w:t>
      </w:r>
    </w:p>
    <w:p w:rsidR="00EB77EC" w:rsidRDefault="00EB77EC" w:rsidP="00137B94">
      <w:pPr>
        <w:numPr>
          <w:ilvl w:val="1"/>
          <w:numId w:val="44"/>
        </w:numPr>
        <w:spacing w:before="100" w:beforeAutospacing="1" w:after="100" w:afterAutospacing="1" w:line="240" w:lineRule="auto"/>
        <w:jc w:val="both"/>
        <w:rPr>
          <w:color w:val="000000"/>
          <w:sz w:val="27"/>
          <w:szCs w:val="27"/>
        </w:rPr>
      </w:pPr>
      <w:r>
        <w:rPr>
          <w:color w:val="000000"/>
          <w:sz w:val="27"/>
          <w:szCs w:val="27"/>
        </w:rPr>
        <w:t>Deliver the signal to certain threads in the process.</w:t>
      </w:r>
    </w:p>
    <w:p w:rsidR="00EB77EC" w:rsidRDefault="00EB77EC" w:rsidP="00137B94">
      <w:pPr>
        <w:numPr>
          <w:ilvl w:val="1"/>
          <w:numId w:val="44"/>
        </w:numPr>
        <w:spacing w:before="100" w:beforeAutospacing="1" w:after="100" w:afterAutospacing="1" w:line="240" w:lineRule="auto"/>
        <w:jc w:val="both"/>
        <w:rPr>
          <w:color w:val="000000"/>
          <w:sz w:val="27"/>
          <w:szCs w:val="27"/>
        </w:rPr>
      </w:pPr>
      <w:r>
        <w:rPr>
          <w:color w:val="000000"/>
          <w:sz w:val="27"/>
          <w:szCs w:val="27"/>
        </w:rPr>
        <w:t>Assign a specific thread to receive all signals in a process.</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The best choice may depend on which specific signal is involved.</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UNIX allows individual threads to indicate which signals they are accepting and which they are ignoring. However the signal can only be delivered to one thread, which is generally the first thread that is accepting that particular signal.</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UNIX provides two separate system calls, </w:t>
      </w:r>
      <w:r w:rsidR="002F0B46">
        <w:rPr>
          <w:rStyle w:val="style1"/>
          <w:b/>
          <w:bCs/>
          <w:color w:val="000000"/>
          <w:sz w:val="27"/>
          <w:szCs w:val="27"/>
        </w:rPr>
        <w:t>kill (</w:t>
      </w:r>
      <w:proofErr w:type="gramStart"/>
      <w:r w:rsidR="002F0B46">
        <w:rPr>
          <w:rStyle w:val="style1"/>
          <w:b/>
          <w:bCs/>
          <w:color w:val="000000"/>
          <w:sz w:val="27"/>
          <w:szCs w:val="27"/>
        </w:rPr>
        <w:t>pid</w:t>
      </w:r>
      <w:proofErr w:type="gramEnd"/>
      <w:r>
        <w:rPr>
          <w:rStyle w:val="style1"/>
          <w:b/>
          <w:bCs/>
          <w:color w:val="000000"/>
          <w:sz w:val="27"/>
          <w:szCs w:val="27"/>
        </w:rPr>
        <w:t xml:space="preserve">, </w:t>
      </w:r>
      <w:r w:rsidR="002F0B46">
        <w:rPr>
          <w:rStyle w:val="style1"/>
          <w:b/>
          <w:bCs/>
          <w:color w:val="000000"/>
          <w:sz w:val="27"/>
          <w:szCs w:val="27"/>
        </w:rPr>
        <w:t>signal)</w:t>
      </w:r>
      <w:r>
        <w:rPr>
          <w:color w:val="000000"/>
          <w:sz w:val="27"/>
          <w:szCs w:val="27"/>
        </w:rPr>
        <w:t> and </w:t>
      </w:r>
      <w:r>
        <w:rPr>
          <w:rStyle w:val="style1"/>
          <w:b/>
          <w:bCs/>
          <w:color w:val="000000"/>
          <w:sz w:val="27"/>
          <w:szCs w:val="27"/>
        </w:rPr>
        <w:t>pthread_</w:t>
      </w:r>
      <w:r w:rsidR="002F0B46">
        <w:rPr>
          <w:rStyle w:val="style1"/>
          <w:b/>
          <w:bCs/>
          <w:color w:val="000000"/>
          <w:sz w:val="27"/>
          <w:szCs w:val="27"/>
        </w:rPr>
        <w:t>kill (tid</w:t>
      </w:r>
      <w:r>
        <w:rPr>
          <w:rStyle w:val="style1"/>
          <w:b/>
          <w:bCs/>
          <w:color w:val="000000"/>
          <w:sz w:val="27"/>
          <w:szCs w:val="27"/>
        </w:rPr>
        <w:t xml:space="preserve">, </w:t>
      </w:r>
      <w:r w:rsidR="002F0B46">
        <w:rPr>
          <w:rStyle w:val="style1"/>
          <w:b/>
          <w:bCs/>
          <w:color w:val="000000"/>
          <w:sz w:val="27"/>
          <w:szCs w:val="27"/>
        </w:rPr>
        <w:t>signal)</w:t>
      </w:r>
      <w:r>
        <w:rPr>
          <w:color w:val="000000"/>
          <w:sz w:val="27"/>
          <w:szCs w:val="27"/>
        </w:rPr>
        <w:t>, for delivering signals to processes or specific threads respectively.</w:t>
      </w:r>
    </w:p>
    <w:p w:rsidR="00EB77EC" w:rsidRDefault="00EB77EC" w:rsidP="00137B94">
      <w:pPr>
        <w:numPr>
          <w:ilvl w:val="0"/>
          <w:numId w:val="44"/>
        </w:numPr>
        <w:spacing w:before="100" w:beforeAutospacing="1" w:after="100" w:afterAutospacing="1" w:line="240" w:lineRule="auto"/>
        <w:jc w:val="both"/>
        <w:rPr>
          <w:color w:val="000000"/>
          <w:sz w:val="27"/>
          <w:szCs w:val="27"/>
        </w:rPr>
      </w:pPr>
      <w:r>
        <w:rPr>
          <w:color w:val="000000"/>
          <w:sz w:val="27"/>
          <w:szCs w:val="27"/>
        </w:rPr>
        <w:t>Windows does not support signals, but they can be emulated using Asynchronous Procedure Calls ( APCs ). APCs are delivered to specific threads, not processes.</w:t>
      </w:r>
    </w:p>
    <w:p w:rsidR="00EB77EC" w:rsidRDefault="00EB77EC" w:rsidP="00137B94">
      <w:pPr>
        <w:pStyle w:val="Heading4"/>
        <w:jc w:val="both"/>
        <w:rPr>
          <w:color w:val="000000"/>
          <w:sz w:val="24"/>
          <w:szCs w:val="24"/>
        </w:rPr>
      </w:pPr>
      <w:r>
        <w:rPr>
          <w:color w:val="000000"/>
        </w:rPr>
        <w:t>4.6.3 Thread Cancellation</w:t>
      </w:r>
    </w:p>
    <w:p w:rsidR="00EB77EC" w:rsidRDefault="00EB77EC" w:rsidP="00137B94">
      <w:pPr>
        <w:numPr>
          <w:ilvl w:val="0"/>
          <w:numId w:val="45"/>
        </w:numPr>
        <w:spacing w:before="100" w:beforeAutospacing="1" w:after="100" w:afterAutospacing="1" w:line="240" w:lineRule="auto"/>
        <w:jc w:val="both"/>
        <w:rPr>
          <w:color w:val="000000"/>
          <w:sz w:val="27"/>
          <w:szCs w:val="27"/>
        </w:rPr>
      </w:pPr>
      <w:r>
        <w:rPr>
          <w:color w:val="000000"/>
          <w:sz w:val="27"/>
          <w:szCs w:val="27"/>
        </w:rPr>
        <w:t>Threads that are no longer needed may be cancelled by another thread in one of two ways:</w:t>
      </w:r>
    </w:p>
    <w:p w:rsidR="00EB77EC" w:rsidRDefault="00EB77EC" w:rsidP="00137B94">
      <w:pPr>
        <w:numPr>
          <w:ilvl w:val="1"/>
          <w:numId w:val="45"/>
        </w:numPr>
        <w:spacing w:before="100" w:beforeAutospacing="1" w:after="100" w:afterAutospacing="1" w:line="240" w:lineRule="auto"/>
        <w:jc w:val="both"/>
        <w:rPr>
          <w:color w:val="000000"/>
          <w:sz w:val="27"/>
          <w:szCs w:val="27"/>
        </w:rPr>
      </w:pPr>
      <w:r>
        <w:rPr>
          <w:rStyle w:val="Strong"/>
          <w:color w:val="000000"/>
          <w:sz w:val="27"/>
          <w:szCs w:val="27"/>
        </w:rPr>
        <w:t>Asynchronous Cancellation</w:t>
      </w:r>
      <w:r>
        <w:rPr>
          <w:color w:val="000000"/>
          <w:sz w:val="27"/>
          <w:szCs w:val="27"/>
        </w:rPr>
        <w:t> cancels the thread immediately.</w:t>
      </w:r>
    </w:p>
    <w:p w:rsidR="00EB77EC" w:rsidRDefault="00EB77EC" w:rsidP="00137B94">
      <w:pPr>
        <w:numPr>
          <w:ilvl w:val="1"/>
          <w:numId w:val="45"/>
        </w:numPr>
        <w:spacing w:before="100" w:beforeAutospacing="1" w:after="100" w:afterAutospacing="1" w:line="240" w:lineRule="auto"/>
        <w:jc w:val="both"/>
        <w:rPr>
          <w:color w:val="000000"/>
          <w:sz w:val="27"/>
          <w:szCs w:val="27"/>
        </w:rPr>
      </w:pPr>
      <w:r>
        <w:rPr>
          <w:rStyle w:val="Strong"/>
          <w:color w:val="000000"/>
          <w:sz w:val="27"/>
          <w:szCs w:val="27"/>
        </w:rPr>
        <w:t>Deferred Cancellation</w:t>
      </w:r>
      <w:r>
        <w:rPr>
          <w:color w:val="000000"/>
          <w:sz w:val="27"/>
          <w:szCs w:val="27"/>
        </w:rPr>
        <w:t> sets a flag indicating the thread should cancel itself when it is convenient. It is then up to the cancelled thread to check this flag periodically and exit nicely when it sees the flag set.</w:t>
      </w:r>
    </w:p>
    <w:p w:rsidR="00EB77EC" w:rsidRDefault="002F0B46" w:rsidP="00137B94">
      <w:pPr>
        <w:numPr>
          <w:ilvl w:val="0"/>
          <w:numId w:val="45"/>
        </w:numPr>
        <w:spacing w:before="100" w:beforeAutospacing="1" w:after="100" w:afterAutospacing="1" w:line="240" w:lineRule="auto"/>
        <w:jc w:val="both"/>
        <w:rPr>
          <w:color w:val="000000"/>
          <w:sz w:val="27"/>
          <w:szCs w:val="27"/>
        </w:rPr>
      </w:pPr>
      <w:r>
        <w:rPr>
          <w:color w:val="000000"/>
          <w:sz w:val="27"/>
          <w:szCs w:val="27"/>
        </w:rPr>
        <w:t>(Shared)</w:t>
      </w:r>
      <w:r w:rsidR="00EB77EC">
        <w:rPr>
          <w:color w:val="000000"/>
          <w:sz w:val="27"/>
          <w:szCs w:val="27"/>
        </w:rPr>
        <w:t xml:space="preserve"> resource allocation and inter-thread data transfers can be problematic with asynchronous cancellation.</w:t>
      </w:r>
    </w:p>
    <w:p w:rsidR="00EB77EC" w:rsidRDefault="00EB77EC" w:rsidP="00137B94">
      <w:pPr>
        <w:pStyle w:val="Heading4"/>
        <w:jc w:val="both"/>
        <w:rPr>
          <w:color w:val="000000"/>
          <w:sz w:val="24"/>
          <w:szCs w:val="24"/>
        </w:rPr>
      </w:pPr>
      <w:r>
        <w:rPr>
          <w:color w:val="000000"/>
        </w:rPr>
        <w:t xml:space="preserve">4.6.4 Thread-Local Storage </w:t>
      </w:r>
      <w:r w:rsidR="002F0B46">
        <w:rPr>
          <w:color w:val="000000"/>
        </w:rPr>
        <w:t>(was</w:t>
      </w:r>
      <w:r>
        <w:rPr>
          <w:color w:val="000000"/>
        </w:rPr>
        <w:t xml:space="preserve"> 4.4.5 Thread-Specific </w:t>
      </w:r>
      <w:proofErr w:type="gramStart"/>
      <w:r>
        <w:rPr>
          <w:color w:val="000000"/>
        </w:rPr>
        <w:t>Data )</w:t>
      </w:r>
      <w:proofErr w:type="gramEnd"/>
    </w:p>
    <w:p w:rsidR="00EB77EC" w:rsidRDefault="00EB77EC" w:rsidP="00137B94">
      <w:pPr>
        <w:numPr>
          <w:ilvl w:val="0"/>
          <w:numId w:val="46"/>
        </w:numPr>
        <w:spacing w:before="100" w:beforeAutospacing="1" w:after="100" w:afterAutospacing="1" w:line="240" w:lineRule="auto"/>
        <w:jc w:val="both"/>
        <w:rPr>
          <w:color w:val="000000"/>
          <w:sz w:val="27"/>
          <w:szCs w:val="27"/>
        </w:rPr>
      </w:pPr>
      <w:r>
        <w:rPr>
          <w:color w:val="000000"/>
          <w:sz w:val="27"/>
          <w:szCs w:val="27"/>
        </w:rPr>
        <w:t>Most data is shared among threads, and this is one of the major benefits of using threads in the first place.</w:t>
      </w:r>
    </w:p>
    <w:p w:rsidR="00EB77EC" w:rsidRDefault="00EB77EC" w:rsidP="00137B94">
      <w:pPr>
        <w:numPr>
          <w:ilvl w:val="0"/>
          <w:numId w:val="46"/>
        </w:numPr>
        <w:spacing w:before="100" w:beforeAutospacing="1" w:after="100" w:afterAutospacing="1" w:line="240" w:lineRule="auto"/>
        <w:jc w:val="both"/>
        <w:rPr>
          <w:color w:val="000000"/>
          <w:sz w:val="27"/>
          <w:szCs w:val="27"/>
        </w:rPr>
      </w:pPr>
      <w:r>
        <w:rPr>
          <w:color w:val="000000"/>
          <w:sz w:val="27"/>
          <w:szCs w:val="27"/>
        </w:rPr>
        <w:t>However sometimes threads need thread-specific data also.</w:t>
      </w:r>
    </w:p>
    <w:p w:rsidR="00EB77EC" w:rsidRDefault="002F0B46" w:rsidP="00137B94">
      <w:pPr>
        <w:numPr>
          <w:ilvl w:val="0"/>
          <w:numId w:val="46"/>
        </w:numPr>
        <w:spacing w:before="100" w:beforeAutospacing="1" w:after="100" w:afterAutospacing="1" w:line="240" w:lineRule="auto"/>
        <w:jc w:val="both"/>
        <w:rPr>
          <w:color w:val="000000"/>
          <w:sz w:val="27"/>
          <w:szCs w:val="27"/>
        </w:rPr>
      </w:pPr>
      <w:r>
        <w:rPr>
          <w:color w:val="000000"/>
          <w:sz w:val="27"/>
          <w:szCs w:val="27"/>
        </w:rPr>
        <w:t xml:space="preserve">Most major thread libraries </w:t>
      </w:r>
      <w:proofErr w:type="gramStart"/>
      <w:r>
        <w:rPr>
          <w:color w:val="000000"/>
          <w:sz w:val="27"/>
          <w:szCs w:val="27"/>
        </w:rPr>
        <w:t>( P</w:t>
      </w:r>
      <w:r w:rsidR="00EB77EC">
        <w:rPr>
          <w:color w:val="000000"/>
          <w:sz w:val="27"/>
          <w:szCs w:val="27"/>
        </w:rPr>
        <w:t>Threads</w:t>
      </w:r>
      <w:proofErr w:type="gramEnd"/>
      <w:r w:rsidR="00EB77EC">
        <w:rPr>
          <w:color w:val="000000"/>
          <w:sz w:val="27"/>
          <w:szCs w:val="27"/>
        </w:rPr>
        <w:t>, Win32, Java ) provide support for thread-specific data, known as </w:t>
      </w:r>
      <w:r w:rsidR="00EB77EC">
        <w:rPr>
          <w:rStyle w:val="Strong"/>
          <w:color w:val="000000"/>
          <w:sz w:val="27"/>
          <w:szCs w:val="27"/>
        </w:rPr>
        <w:t>thread-local storage</w:t>
      </w:r>
      <w:r w:rsidR="00EB77EC">
        <w:rPr>
          <w:color w:val="000000"/>
          <w:sz w:val="27"/>
          <w:szCs w:val="27"/>
        </w:rPr>
        <w:t> or </w:t>
      </w:r>
      <w:r w:rsidR="00EB77EC">
        <w:rPr>
          <w:rStyle w:val="Strong"/>
          <w:color w:val="000000"/>
          <w:sz w:val="27"/>
          <w:szCs w:val="27"/>
        </w:rPr>
        <w:t>TLS.</w:t>
      </w:r>
      <w:r w:rsidR="00EB77EC">
        <w:rPr>
          <w:color w:val="000000"/>
          <w:sz w:val="27"/>
          <w:szCs w:val="27"/>
        </w:rPr>
        <w:t xml:space="preserve"> Note that this is more like static data than local </w:t>
      </w:r>
      <w:r>
        <w:rPr>
          <w:color w:val="000000"/>
          <w:sz w:val="27"/>
          <w:szCs w:val="27"/>
        </w:rPr>
        <w:t>variables, because</w:t>
      </w:r>
      <w:r w:rsidR="00EB77EC">
        <w:rPr>
          <w:color w:val="000000"/>
          <w:sz w:val="27"/>
          <w:szCs w:val="27"/>
        </w:rPr>
        <w:t xml:space="preserve"> it does not cease to exist when the function ends.</w:t>
      </w:r>
    </w:p>
    <w:p w:rsidR="00EB77EC" w:rsidRPr="002F0B46" w:rsidRDefault="00EB77EC" w:rsidP="00137B94">
      <w:pPr>
        <w:pStyle w:val="Heading4"/>
        <w:jc w:val="both"/>
        <w:rPr>
          <w:i w:val="0"/>
          <w:color w:val="000000"/>
          <w:sz w:val="28"/>
          <w:szCs w:val="28"/>
        </w:rPr>
      </w:pPr>
      <w:r w:rsidRPr="002F0B46">
        <w:rPr>
          <w:i w:val="0"/>
          <w:color w:val="000000"/>
          <w:sz w:val="28"/>
          <w:szCs w:val="28"/>
        </w:rPr>
        <w:t>4.6.5 Scheduler Activations</w:t>
      </w:r>
    </w:p>
    <w:p w:rsidR="00EB77EC" w:rsidRDefault="00EB77EC" w:rsidP="00137B94">
      <w:pPr>
        <w:numPr>
          <w:ilvl w:val="0"/>
          <w:numId w:val="47"/>
        </w:numPr>
        <w:spacing w:before="100" w:beforeAutospacing="1" w:after="100" w:afterAutospacing="1" w:line="240" w:lineRule="auto"/>
        <w:jc w:val="both"/>
        <w:rPr>
          <w:color w:val="000000"/>
          <w:sz w:val="27"/>
          <w:szCs w:val="27"/>
        </w:rPr>
      </w:pPr>
      <w:r>
        <w:rPr>
          <w:color w:val="000000"/>
          <w:sz w:val="27"/>
          <w:szCs w:val="27"/>
        </w:rPr>
        <w:t>Many implementations of threads provide a virtual processor as an interface between the user thread and the kernel thread, particularly for the many-to-many or two-tier models.</w:t>
      </w:r>
    </w:p>
    <w:p w:rsidR="00EB77EC" w:rsidRDefault="00EB77EC" w:rsidP="00137B94">
      <w:pPr>
        <w:numPr>
          <w:ilvl w:val="0"/>
          <w:numId w:val="47"/>
        </w:numPr>
        <w:spacing w:before="100" w:beforeAutospacing="1" w:after="100" w:afterAutospacing="1" w:line="240" w:lineRule="auto"/>
        <w:jc w:val="both"/>
        <w:rPr>
          <w:color w:val="000000"/>
          <w:sz w:val="27"/>
          <w:szCs w:val="27"/>
        </w:rPr>
      </w:pPr>
      <w:r>
        <w:rPr>
          <w:color w:val="000000"/>
          <w:sz w:val="27"/>
          <w:szCs w:val="27"/>
        </w:rPr>
        <w:t>This virtual processor is known as a "Lightweight Process", LWP.</w:t>
      </w:r>
    </w:p>
    <w:p w:rsidR="00EB77EC" w:rsidRDefault="00EB77EC" w:rsidP="00137B94">
      <w:pPr>
        <w:numPr>
          <w:ilvl w:val="1"/>
          <w:numId w:val="47"/>
        </w:numPr>
        <w:spacing w:before="100" w:beforeAutospacing="1" w:after="100" w:afterAutospacing="1" w:line="240" w:lineRule="auto"/>
        <w:jc w:val="both"/>
        <w:rPr>
          <w:color w:val="000000"/>
          <w:sz w:val="27"/>
          <w:szCs w:val="27"/>
        </w:rPr>
      </w:pPr>
      <w:r>
        <w:rPr>
          <w:color w:val="000000"/>
          <w:sz w:val="27"/>
          <w:szCs w:val="27"/>
        </w:rPr>
        <w:t>There is a one-to-one correspondence between LWPs and kernel threads.</w:t>
      </w:r>
    </w:p>
    <w:p w:rsidR="00EB77EC" w:rsidRDefault="00EB77EC" w:rsidP="00137B94">
      <w:pPr>
        <w:numPr>
          <w:ilvl w:val="1"/>
          <w:numId w:val="47"/>
        </w:numPr>
        <w:spacing w:before="100" w:beforeAutospacing="1" w:after="100" w:afterAutospacing="1" w:line="240" w:lineRule="auto"/>
        <w:jc w:val="both"/>
        <w:rPr>
          <w:color w:val="000000"/>
          <w:sz w:val="27"/>
          <w:szCs w:val="27"/>
        </w:rPr>
      </w:pPr>
      <w:r>
        <w:rPr>
          <w:color w:val="000000"/>
          <w:sz w:val="27"/>
          <w:szCs w:val="27"/>
        </w:rPr>
        <w:lastRenderedPageBreak/>
        <w:t xml:space="preserve">The number of kernel threads available, </w:t>
      </w:r>
      <w:proofErr w:type="gramStart"/>
      <w:r>
        <w:rPr>
          <w:color w:val="000000"/>
          <w:sz w:val="27"/>
          <w:szCs w:val="27"/>
        </w:rPr>
        <w:t>( and</w:t>
      </w:r>
      <w:proofErr w:type="gramEnd"/>
      <w:r>
        <w:rPr>
          <w:color w:val="000000"/>
          <w:sz w:val="27"/>
          <w:szCs w:val="27"/>
        </w:rPr>
        <w:t xml:space="preserve"> hence the number of LWPs ) may change dynamically.</w:t>
      </w:r>
    </w:p>
    <w:p w:rsidR="00EB77EC" w:rsidRDefault="00EB77EC" w:rsidP="00137B94">
      <w:pPr>
        <w:numPr>
          <w:ilvl w:val="1"/>
          <w:numId w:val="47"/>
        </w:numPr>
        <w:spacing w:before="100" w:beforeAutospacing="1" w:after="100" w:afterAutospacing="1" w:line="240" w:lineRule="auto"/>
        <w:jc w:val="both"/>
        <w:rPr>
          <w:color w:val="000000"/>
          <w:sz w:val="27"/>
          <w:szCs w:val="27"/>
        </w:rPr>
      </w:pPr>
      <w:r>
        <w:rPr>
          <w:color w:val="000000"/>
          <w:sz w:val="27"/>
          <w:szCs w:val="27"/>
        </w:rPr>
        <w:t xml:space="preserve">The application </w:t>
      </w:r>
      <w:proofErr w:type="gramStart"/>
      <w:r>
        <w:rPr>
          <w:color w:val="000000"/>
          <w:sz w:val="27"/>
          <w:szCs w:val="27"/>
        </w:rPr>
        <w:t>( user</w:t>
      </w:r>
      <w:proofErr w:type="gramEnd"/>
      <w:r>
        <w:rPr>
          <w:color w:val="000000"/>
          <w:sz w:val="27"/>
          <w:szCs w:val="27"/>
        </w:rPr>
        <w:t xml:space="preserve"> level thread library ) maps user threads onto available LWPs.</w:t>
      </w:r>
    </w:p>
    <w:p w:rsidR="00EB77EC" w:rsidRDefault="002F0B46" w:rsidP="00137B94">
      <w:pPr>
        <w:numPr>
          <w:ilvl w:val="1"/>
          <w:numId w:val="47"/>
        </w:numPr>
        <w:spacing w:before="100" w:beforeAutospacing="1" w:after="100" w:afterAutospacing="1" w:line="240" w:lineRule="auto"/>
        <w:jc w:val="both"/>
        <w:rPr>
          <w:color w:val="000000"/>
          <w:sz w:val="27"/>
          <w:szCs w:val="27"/>
        </w:rPr>
      </w:pPr>
      <w:r>
        <w:rPr>
          <w:color w:val="000000"/>
          <w:sz w:val="27"/>
          <w:szCs w:val="27"/>
        </w:rPr>
        <w:t>Kernel</w:t>
      </w:r>
      <w:r w:rsidR="00EB77EC">
        <w:rPr>
          <w:color w:val="000000"/>
          <w:sz w:val="27"/>
          <w:szCs w:val="27"/>
        </w:rPr>
        <w:t xml:space="preserve"> threads are scheduled onto the real processor(s) by the OS.</w:t>
      </w:r>
    </w:p>
    <w:p w:rsidR="00EB77EC" w:rsidRDefault="00EB77EC" w:rsidP="00137B94">
      <w:pPr>
        <w:numPr>
          <w:ilvl w:val="1"/>
          <w:numId w:val="47"/>
        </w:numPr>
        <w:spacing w:before="100" w:beforeAutospacing="1" w:after="100" w:afterAutospacing="1" w:line="240" w:lineRule="auto"/>
        <w:jc w:val="both"/>
        <w:rPr>
          <w:color w:val="000000"/>
          <w:sz w:val="27"/>
          <w:szCs w:val="27"/>
        </w:rPr>
      </w:pPr>
      <w:r>
        <w:rPr>
          <w:color w:val="000000"/>
          <w:sz w:val="27"/>
          <w:szCs w:val="27"/>
        </w:rPr>
        <w:t xml:space="preserve">The kernel communicates to the user-level thread library when certain events occur </w:t>
      </w:r>
      <w:r w:rsidR="002F0B46">
        <w:rPr>
          <w:color w:val="000000"/>
          <w:sz w:val="27"/>
          <w:szCs w:val="27"/>
        </w:rPr>
        <w:t>(such</w:t>
      </w:r>
      <w:r>
        <w:rPr>
          <w:color w:val="000000"/>
          <w:sz w:val="27"/>
          <w:szCs w:val="27"/>
        </w:rPr>
        <w:t xml:space="preserve"> as a thread about to </w:t>
      </w:r>
      <w:proofErr w:type="gramStart"/>
      <w:r>
        <w:rPr>
          <w:color w:val="000000"/>
          <w:sz w:val="27"/>
          <w:szCs w:val="27"/>
        </w:rPr>
        <w:t>block )</w:t>
      </w:r>
      <w:proofErr w:type="gramEnd"/>
      <w:r>
        <w:rPr>
          <w:color w:val="000000"/>
          <w:sz w:val="27"/>
          <w:szCs w:val="27"/>
        </w:rPr>
        <w:t xml:space="preserve"> via an </w:t>
      </w:r>
      <w:r>
        <w:rPr>
          <w:rStyle w:val="Strong"/>
          <w:i/>
          <w:iCs/>
          <w:color w:val="000000"/>
          <w:sz w:val="27"/>
          <w:szCs w:val="27"/>
        </w:rPr>
        <w:t>upcall</w:t>
      </w:r>
      <w:r>
        <w:rPr>
          <w:color w:val="000000"/>
          <w:sz w:val="27"/>
          <w:szCs w:val="27"/>
        </w:rPr>
        <w:t>, which is handled in the thread library by an </w:t>
      </w:r>
      <w:r>
        <w:rPr>
          <w:rStyle w:val="Strong"/>
          <w:i/>
          <w:iCs/>
          <w:color w:val="000000"/>
          <w:sz w:val="27"/>
          <w:szCs w:val="27"/>
        </w:rPr>
        <w:t>upcall handler</w:t>
      </w:r>
      <w:r>
        <w:rPr>
          <w:color w:val="000000"/>
          <w:sz w:val="27"/>
          <w:szCs w:val="27"/>
        </w:rPr>
        <w:t xml:space="preserve">. The upcall also provides a new LWP for the upcall handler to run on, which it can then use to reschedule the user thread that is about to become blocked. The OS will also issue </w:t>
      </w:r>
      <w:r w:rsidR="002F0B46">
        <w:rPr>
          <w:color w:val="000000"/>
          <w:sz w:val="27"/>
          <w:szCs w:val="27"/>
        </w:rPr>
        <w:t>up calls</w:t>
      </w:r>
      <w:r>
        <w:rPr>
          <w:color w:val="000000"/>
          <w:sz w:val="27"/>
          <w:szCs w:val="27"/>
        </w:rPr>
        <w:t xml:space="preserve"> when a thread becomes unblocked, so the thread library can make appropriate adjustments.</w:t>
      </w:r>
    </w:p>
    <w:p w:rsidR="00EB77EC" w:rsidRDefault="00EB77EC" w:rsidP="00137B94">
      <w:pPr>
        <w:numPr>
          <w:ilvl w:val="0"/>
          <w:numId w:val="47"/>
        </w:numPr>
        <w:spacing w:before="100" w:beforeAutospacing="1" w:after="100" w:afterAutospacing="1" w:line="240" w:lineRule="auto"/>
        <w:jc w:val="both"/>
        <w:rPr>
          <w:color w:val="000000"/>
          <w:sz w:val="27"/>
          <w:szCs w:val="27"/>
        </w:rPr>
      </w:pPr>
      <w:r>
        <w:rPr>
          <w:color w:val="000000"/>
          <w:sz w:val="27"/>
          <w:szCs w:val="27"/>
        </w:rPr>
        <w:t>If the kernel thread blocks, then the LWP blocks, which blocks the user thread.</w:t>
      </w:r>
    </w:p>
    <w:p w:rsidR="00EB77EC" w:rsidRDefault="00EB77EC" w:rsidP="00137B94">
      <w:pPr>
        <w:numPr>
          <w:ilvl w:val="0"/>
          <w:numId w:val="47"/>
        </w:numPr>
        <w:spacing w:before="100" w:beforeAutospacing="1" w:after="100" w:afterAutospacing="1" w:line="240" w:lineRule="auto"/>
        <w:jc w:val="both"/>
        <w:rPr>
          <w:color w:val="000000"/>
          <w:sz w:val="27"/>
          <w:szCs w:val="27"/>
        </w:rPr>
      </w:pPr>
      <w:r>
        <w:rPr>
          <w:color w:val="000000"/>
          <w:sz w:val="27"/>
          <w:szCs w:val="27"/>
        </w:rPr>
        <w:t>Ideally there should be at least as many LWPs available as there could be concurrently blocked kernel threads. Otherwise if all LWPs are blocked, then user threads will have to wait for one to become available.</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2895600" cy="2619375"/>
            <wp:effectExtent l="19050" t="0" r="0" b="0"/>
            <wp:docPr id="23" name="Picture 23" descr="https://www.cs.uic.edu/~jbell/CourseNotes/OperatingSystems/images/Chapter4/4_13_Light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uic.edu/~jbell/CourseNotes/OperatingSystems/images/Chapter4/4_13_Lightweight.jpg"/>
                    <pic:cNvPicPr>
                      <a:picLocks noChangeAspect="1" noChangeArrowheads="1"/>
                    </pic:cNvPicPr>
                  </pic:nvPicPr>
                  <pic:blipFill>
                    <a:blip r:embed="rId34"/>
                    <a:srcRect/>
                    <a:stretch>
                      <a:fillRect/>
                    </a:stretch>
                  </pic:blipFill>
                  <pic:spPr bwMode="auto">
                    <a:xfrm>
                      <a:off x="0" y="0"/>
                      <a:ext cx="2895600" cy="26193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 xml:space="preserve">Figure 4.13 - Lightweight process </w:t>
      </w:r>
      <w:proofErr w:type="gramStart"/>
      <w:r>
        <w:rPr>
          <w:rStyle w:val="Strong"/>
          <w:rFonts w:eastAsiaTheme="majorEastAsia"/>
          <w:color w:val="000000"/>
          <w:sz w:val="27"/>
          <w:szCs w:val="27"/>
        </w:rPr>
        <w:t>( LWP</w:t>
      </w:r>
      <w:proofErr w:type="gramEnd"/>
      <w:r>
        <w:rPr>
          <w:rStyle w:val="Strong"/>
          <w:rFonts w:eastAsiaTheme="majorEastAsia"/>
          <w:color w:val="000000"/>
          <w:sz w:val="27"/>
          <w:szCs w:val="27"/>
        </w:rPr>
        <w:t xml:space="preserve"> )</w:t>
      </w:r>
    </w:p>
    <w:p w:rsidR="00EB77EC" w:rsidRPr="002F0B46" w:rsidRDefault="00EB77EC" w:rsidP="00137B94">
      <w:pPr>
        <w:pStyle w:val="Heading3"/>
        <w:jc w:val="both"/>
        <w:rPr>
          <w:color w:val="000000"/>
          <w:sz w:val="28"/>
          <w:szCs w:val="28"/>
        </w:rPr>
      </w:pPr>
      <w:r w:rsidRPr="002F0B46">
        <w:rPr>
          <w:color w:val="000000"/>
          <w:sz w:val="28"/>
          <w:szCs w:val="28"/>
        </w:rPr>
        <w:t xml:space="preserve">4.7 Operating-System Examples </w:t>
      </w:r>
    </w:p>
    <w:p w:rsidR="00EB77EC" w:rsidRPr="002F0B46" w:rsidRDefault="00EB77EC" w:rsidP="00137B94">
      <w:pPr>
        <w:pStyle w:val="Heading4"/>
        <w:jc w:val="both"/>
        <w:rPr>
          <w:i w:val="0"/>
          <w:color w:val="000000"/>
          <w:sz w:val="24"/>
          <w:szCs w:val="24"/>
        </w:rPr>
      </w:pPr>
      <w:r w:rsidRPr="002F0B46">
        <w:rPr>
          <w:i w:val="0"/>
          <w:color w:val="000000"/>
          <w:sz w:val="24"/>
          <w:szCs w:val="24"/>
        </w:rPr>
        <w:t>4.7.1 Windows XP Threads</w:t>
      </w:r>
    </w:p>
    <w:p w:rsidR="00EB77EC" w:rsidRDefault="00EB77EC" w:rsidP="00137B94">
      <w:pPr>
        <w:numPr>
          <w:ilvl w:val="0"/>
          <w:numId w:val="48"/>
        </w:numPr>
        <w:spacing w:before="100" w:beforeAutospacing="1" w:after="100" w:afterAutospacing="1" w:line="240" w:lineRule="auto"/>
        <w:jc w:val="both"/>
        <w:rPr>
          <w:color w:val="000000"/>
          <w:sz w:val="27"/>
          <w:szCs w:val="27"/>
        </w:rPr>
      </w:pPr>
      <w:r>
        <w:rPr>
          <w:color w:val="000000"/>
          <w:sz w:val="27"/>
          <w:szCs w:val="27"/>
        </w:rPr>
        <w:t>The Win32 API thread library supports the one-to-one thread model</w:t>
      </w:r>
    </w:p>
    <w:p w:rsidR="00EB77EC" w:rsidRDefault="00EB77EC" w:rsidP="00137B94">
      <w:pPr>
        <w:numPr>
          <w:ilvl w:val="0"/>
          <w:numId w:val="48"/>
        </w:numPr>
        <w:spacing w:before="100" w:beforeAutospacing="1" w:after="100" w:afterAutospacing="1" w:line="240" w:lineRule="auto"/>
        <w:jc w:val="both"/>
        <w:rPr>
          <w:color w:val="000000"/>
          <w:sz w:val="27"/>
          <w:szCs w:val="27"/>
        </w:rPr>
      </w:pPr>
      <w:r>
        <w:rPr>
          <w:color w:val="000000"/>
          <w:sz w:val="27"/>
          <w:szCs w:val="27"/>
        </w:rPr>
        <w:t>Win32 also provides the </w:t>
      </w:r>
      <w:r>
        <w:rPr>
          <w:rStyle w:val="Strong"/>
          <w:i/>
          <w:iCs/>
          <w:color w:val="000000"/>
          <w:sz w:val="27"/>
          <w:szCs w:val="27"/>
        </w:rPr>
        <w:t>fiber</w:t>
      </w:r>
      <w:r>
        <w:rPr>
          <w:color w:val="000000"/>
          <w:sz w:val="27"/>
          <w:szCs w:val="27"/>
        </w:rPr>
        <w:t> library, which supports the many-to-many model.</w:t>
      </w:r>
    </w:p>
    <w:p w:rsidR="00EB77EC" w:rsidRDefault="00EB77EC" w:rsidP="00137B94">
      <w:pPr>
        <w:numPr>
          <w:ilvl w:val="0"/>
          <w:numId w:val="48"/>
        </w:numPr>
        <w:spacing w:before="100" w:beforeAutospacing="1" w:after="100" w:afterAutospacing="1" w:line="240" w:lineRule="auto"/>
        <w:jc w:val="both"/>
        <w:rPr>
          <w:color w:val="000000"/>
          <w:sz w:val="27"/>
          <w:szCs w:val="27"/>
        </w:rPr>
      </w:pPr>
      <w:r>
        <w:rPr>
          <w:color w:val="000000"/>
          <w:sz w:val="27"/>
          <w:szCs w:val="27"/>
        </w:rPr>
        <w:t>Win32 thread components include:</w:t>
      </w:r>
    </w:p>
    <w:p w:rsidR="00EB77EC" w:rsidRDefault="00EB77EC" w:rsidP="00137B94">
      <w:pPr>
        <w:numPr>
          <w:ilvl w:val="1"/>
          <w:numId w:val="48"/>
        </w:numPr>
        <w:spacing w:before="100" w:beforeAutospacing="1" w:after="100" w:afterAutospacing="1" w:line="240" w:lineRule="auto"/>
        <w:jc w:val="both"/>
        <w:rPr>
          <w:color w:val="000000"/>
          <w:sz w:val="27"/>
          <w:szCs w:val="27"/>
        </w:rPr>
      </w:pPr>
      <w:r>
        <w:rPr>
          <w:color w:val="000000"/>
          <w:sz w:val="27"/>
          <w:szCs w:val="27"/>
        </w:rPr>
        <w:t>Thread ID</w:t>
      </w:r>
    </w:p>
    <w:p w:rsidR="00EB77EC" w:rsidRDefault="00EB77EC" w:rsidP="00137B94">
      <w:pPr>
        <w:numPr>
          <w:ilvl w:val="1"/>
          <w:numId w:val="48"/>
        </w:numPr>
        <w:spacing w:before="100" w:beforeAutospacing="1" w:after="100" w:afterAutospacing="1" w:line="240" w:lineRule="auto"/>
        <w:jc w:val="both"/>
        <w:rPr>
          <w:color w:val="000000"/>
          <w:sz w:val="27"/>
          <w:szCs w:val="27"/>
        </w:rPr>
      </w:pPr>
      <w:r>
        <w:rPr>
          <w:color w:val="000000"/>
          <w:sz w:val="27"/>
          <w:szCs w:val="27"/>
        </w:rPr>
        <w:t>Registers</w:t>
      </w:r>
    </w:p>
    <w:p w:rsidR="00EB77EC" w:rsidRDefault="00EB77EC" w:rsidP="00137B94">
      <w:pPr>
        <w:numPr>
          <w:ilvl w:val="1"/>
          <w:numId w:val="48"/>
        </w:numPr>
        <w:spacing w:before="100" w:beforeAutospacing="1" w:after="100" w:afterAutospacing="1" w:line="240" w:lineRule="auto"/>
        <w:jc w:val="both"/>
        <w:rPr>
          <w:color w:val="000000"/>
          <w:sz w:val="27"/>
          <w:szCs w:val="27"/>
        </w:rPr>
      </w:pPr>
      <w:r>
        <w:rPr>
          <w:color w:val="000000"/>
          <w:sz w:val="27"/>
          <w:szCs w:val="27"/>
        </w:rPr>
        <w:t>A user stack used in user mode, and a kernel stack used in kernel mode.</w:t>
      </w:r>
    </w:p>
    <w:p w:rsidR="00EB77EC" w:rsidRDefault="00EB77EC" w:rsidP="00137B94">
      <w:pPr>
        <w:numPr>
          <w:ilvl w:val="1"/>
          <w:numId w:val="48"/>
        </w:numPr>
        <w:spacing w:before="100" w:beforeAutospacing="1" w:after="100" w:afterAutospacing="1" w:line="240" w:lineRule="auto"/>
        <w:jc w:val="both"/>
        <w:rPr>
          <w:color w:val="000000"/>
          <w:sz w:val="27"/>
          <w:szCs w:val="27"/>
        </w:rPr>
      </w:pPr>
      <w:r>
        <w:rPr>
          <w:color w:val="000000"/>
          <w:sz w:val="27"/>
          <w:szCs w:val="27"/>
        </w:rPr>
        <w:lastRenderedPageBreak/>
        <w:t xml:space="preserve">A private storage area used by various run-time libraries and dynamic link libraries </w:t>
      </w:r>
      <w:proofErr w:type="gramStart"/>
      <w:r>
        <w:rPr>
          <w:color w:val="000000"/>
          <w:sz w:val="27"/>
          <w:szCs w:val="27"/>
        </w:rPr>
        <w:t>( DLLs</w:t>
      </w:r>
      <w:proofErr w:type="gramEnd"/>
      <w:r>
        <w:rPr>
          <w:color w:val="000000"/>
          <w:sz w:val="27"/>
          <w:szCs w:val="27"/>
        </w:rPr>
        <w:t xml:space="preserve"> ).</w:t>
      </w:r>
    </w:p>
    <w:p w:rsidR="00EB77EC" w:rsidRDefault="00EB77EC" w:rsidP="00137B94">
      <w:pPr>
        <w:numPr>
          <w:ilvl w:val="0"/>
          <w:numId w:val="48"/>
        </w:numPr>
        <w:spacing w:before="100" w:beforeAutospacing="1" w:after="100" w:afterAutospacing="1" w:line="240" w:lineRule="auto"/>
        <w:jc w:val="both"/>
        <w:rPr>
          <w:color w:val="000000"/>
          <w:sz w:val="27"/>
          <w:szCs w:val="27"/>
        </w:rPr>
      </w:pPr>
      <w:r>
        <w:rPr>
          <w:color w:val="000000"/>
          <w:sz w:val="27"/>
          <w:szCs w:val="27"/>
        </w:rPr>
        <w:t xml:space="preserve">The key data structures for Windows threads are the ETHREAD </w:t>
      </w:r>
      <w:proofErr w:type="gramStart"/>
      <w:r>
        <w:rPr>
          <w:color w:val="000000"/>
          <w:sz w:val="27"/>
          <w:szCs w:val="27"/>
        </w:rPr>
        <w:t>( executive</w:t>
      </w:r>
      <w:proofErr w:type="gramEnd"/>
      <w:r>
        <w:rPr>
          <w:color w:val="000000"/>
          <w:sz w:val="27"/>
          <w:szCs w:val="27"/>
        </w:rPr>
        <w:t xml:space="preserve"> thread block ), KTHREAD ( kernel thread block ), and the TEB ( thread environment block ). The ETHREAD and KTHREAD structures exist entirely within kernel space, and hence are only accessible by the kernel, whereas the TEB lies within user space, as illustrated in Figure 4.10:</w:t>
      </w:r>
    </w:p>
    <w:p w:rsidR="00EB77EC" w:rsidRDefault="00EB77EC" w:rsidP="00137B94">
      <w:pPr>
        <w:pStyle w:val="NormalWeb"/>
        <w:jc w:val="both"/>
        <w:rPr>
          <w:color w:val="000000"/>
          <w:sz w:val="27"/>
          <w:szCs w:val="27"/>
        </w:rPr>
      </w:pPr>
      <w:r>
        <w:rPr>
          <w:noProof/>
          <w:color w:val="000000"/>
          <w:sz w:val="27"/>
          <w:szCs w:val="27"/>
        </w:rPr>
        <w:drawing>
          <wp:inline distT="0" distB="0" distL="0" distR="0">
            <wp:extent cx="6200489" cy="6019800"/>
            <wp:effectExtent l="19050" t="0" r="0" b="0"/>
            <wp:docPr id="16" name="Picture 24" descr="https://www.cs.uic.edu/~jbell/CourseNotes/OperatingSystems/images/Chapter4/4_14_WindowsThread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uic.edu/~jbell/CourseNotes/OperatingSystems/images/Chapter4/4_14_WindowsThreadStructures.jpg"/>
                    <pic:cNvPicPr>
                      <a:picLocks noChangeAspect="1" noChangeArrowheads="1"/>
                    </pic:cNvPicPr>
                  </pic:nvPicPr>
                  <pic:blipFill>
                    <a:blip r:embed="rId35"/>
                    <a:srcRect/>
                    <a:stretch>
                      <a:fillRect/>
                    </a:stretch>
                  </pic:blipFill>
                  <pic:spPr bwMode="auto">
                    <a:xfrm>
                      <a:off x="0" y="0"/>
                      <a:ext cx="6204127" cy="6023332"/>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4.14 - Data structures of a Windows thread</w:t>
      </w:r>
    </w:p>
    <w:p w:rsidR="00EB77EC" w:rsidRPr="002F0B46" w:rsidRDefault="00EB77EC" w:rsidP="00137B94">
      <w:pPr>
        <w:pStyle w:val="Heading4"/>
        <w:jc w:val="both"/>
        <w:rPr>
          <w:i w:val="0"/>
          <w:color w:val="000000"/>
          <w:sz w:val="28"/>
          <w:szCs w:val="28"/>
        </w:rPr>
      </w:pPr>
      <w:r w:rsidRPr="002F0B46">
        <w:rPr>
          <w:i w:val="0"/>
          <w:color w:val="000000"/>
          <w:sz w:val="28"/>
          <w:szCs w:val="28"/>
        </w:rPr>
        <w:lastRenderedPageBreak/>
        <w:t>4.7.2 Linux Threads</w:t>
      </w:r>
    </w:p>
    <w:p w:rsidR="00EB77EC" w:rsidRDefault="00EB77EC" w:rsidP="00137B94">
      <w:pPr>
        <w:numPr>
          <w:ilvl w:val="0"/>
          <w:numId w:val="49"/>
        </w:numPr>
        <w:spacing w:before="100" w:beforeAutospacing="1" w:after="100" w:afterAutospacing="1" w:line="240" w:lineRule="auto"/>
        <w:jc w:val="both"/>
        <w:rPr>
          <w:color w:val="000000"/>
          <w:sz w:val="27"/>
          <w:szCs w:val="27"/>
        </w:rPr>
      </w:pPr>
      <w:r>
        <w:rPr>
          <w:color w:val="000000"/>
          <w:sz w:val="27"/>
          <w:szCs w:val="27"/>
        </w:rPr>
        <w:t>Linux does not distinguish between processes and threads - It uses the more generic term "tasks".</w:t>
      </w:r>
    </w:p>
    <w:p w:rsidR="00EB77EC" w:rsidRDefault="00EB77EC" w:rsidP="00137B94">
      <w:pPr>
        <w:numPr>
          <w:ilvl w:val="0"/>
          <w:numId w:val="49"/>
        </w:numPr>
        <w:spacing w:before="100" w:beforeAutospacing="1" w:after="100" w:afterAutospacing="1" w:line="240" w:lineRule="auto"/>
        <w:jc w:val="both"/>
        <w:rPr>
          <w:color w:val="000000"/>
          <w:sz w:val="27"/>
          <w:szCs w:val="27"/>
        </w:rPr>
      </w:pPr>
      <w:r>
        <w:rPr>
          <w:color w:val="000000"/>
          <w:sz w:val="27"/>
          <w:szCs w:val="27"/>
        </w:rPr>
        <w:t xml:space="preserve">The traditional </w:t>
      </w:r>
      <w:r w:rsidR="002F0B46">
        <w:rPr>
          <w:color w:val="000000"/>
          <w:sz w:val="27"/>
          <w:szCs w:val="27"/>
        </w:rPr>
        <w:t>fork (</w:t>
      </w:r>
      <w:r>
        <w:rPr>
          <w:color w:val="000000"/>
          <w:sz w:val="27"/>
          <w:szCs w:val="27"/>
        </w:rPr>
        <w:t xml:space="preserve"> ) system call completely duplicates a process </w:t>
      </w:r>
      <w:proofErr w:type="gramStart"/>
      <w:r>
        <w:rPr>
          <w:color w:val="000000"/>
          <w:sz w:val="27"/>
          <w:szCs w:val="27"/>
        </w:rPr>
        <w:t>( task</w:t>
      </w:r>
      <w:proofErr w:type="gramEnd"/>
      <w:r>
        <w:rPr>
          <w:color w:val="000000"/>
          <w:sz w:val="27"/>
          <w:szCs w:val="27"/>
        </w:rPr>
        <w:t xml:space="preserve"> ), as described earlier.</w:t>
      </w:r>
    </w:p>
    <w:p w:rsidR="00EB77EC" w:rsidRDefault="00EB77EC" w:rsidP="00137B94">
      <w:pPr>
        <w:numPr>
          <w:ilvl w:val="0"/>
          <w:numId w:val="49"/>
        </w:numPr>
        <w:spacing w:before="100" w:beforeAutospacing="1" w:after="100" w:afterAutospacing="1" w:line="240" w:lineRule="auto"/>
        <w:jc w:val="both"/>
        <w:rPr>
          <w:color w:val="000000"/>
          <w:sz w:val="27"/>
          <w:szCs w:val="27"/>
        </w:rPr>
      </w:pPr>
      <w:r>
        <w:rPr>
          <w:color w:val="000000"/>
          <w:sz w:val="27"/>
          <w:szCs w:val="27"/>
        </w:rPr>
        <w:t>An alternative system call, clone( ) allows for varying degrees of sharing between the parent and child tasks, controlled by flags such as those shown in the following table:</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2088"/>
        <w:gridCol w:w="3912"/>
      </w:tblGrid>
      <w:tr w:rsidR="00EB77EC" w:rsidTr="00EB77EC">
        <w:trPr>
          <w:tblCellSpacing w:w="37" w:type="dxa"/>
          <w:jc w:val="center"/>
        </w:trPr>
        <w:tc>
          <w:tcPr>
            <w:tcW w:w="0" w:type="auto"/>
            <w:gridSpan w:val="2"/>
            <w:tcBorders>
              <w:top w:val="nil"/>
              <w:left w:val="nil"/>
              <w:bottom w:val="nil"/>
              <w:right w:val="nil"/>
            </w:tcBorders>
            <w:vAlign w:val="center"/>
            <w:hideMark/>
          </w:tcPr>
          <w:p w:rsidR="00EB77EC" w:rsidRDefault="00EB77EC" w:rsidP="00137B94">
            <w:pPr>
              <w:jc w:val="both"/>
              <w:rPr>
                <w:sz w:val="24"/>
                <w:szCs w:val="24"/>
              </w:rPr>
            </w:pPr>
            <w:r>
              <w:t> </w:t>
            </w:r>
          </w:p>
        </w:tc>
      </w:tr>
      <w:tr w:rsidR="00EB77EC" w:rsidTr="00EB77EC">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262559" w:rsidP="00137B94">
            <w:pPr>
              <w:jc w:val="both"/>
              <w:rPr>
                <w:b/>
                <w:bCs/>
                <w:sz w:val="24"/>
                <w:szCs w:val="24"/>
              </w:rPr>
            </w:pPr>
            <w:r>
              <w:rPr>
                <w:b/>
                <w:bCs/>
              </w:rPr>
              <w:t>F</w:t>
            </w:r>
            <w:r w:rsidR="00EB77EC">
              <w:rPr>
                <w:b/>
                <w:bCs/>
              </w:rPr>
              <w:t>lag</w:t>
            </w:r>
          </w:p>
        </w:tc>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b/>
                <w:bCs/>
                <w:sz w:val="24"/>
                <w:szCs w:val="24"/>
              </w:rPr>
            </w:pPr>
            <w:r>
              <w:rPr>
                <w:b/>
                <w:bCs/>
              </w:rPr>
              <w:t>Meaning</w:t>
            </w:r>
          </w:p>
        </w:tc>
      </w:tr>
      <w:tr w:rsidR="00EB77EC" w:rsidTr="00EB77EC">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CLONE_FS</w:t>
            </w:r>
          </w:p>
        </w:tc>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File-system information is shared</w:t>
            </w:r>
          </w:p>
        </w:tc>
      </w:tr>
      <w:tr w:rsidR="00EB77EC" w:rsidTr="00EB77EC">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CLONE_VM</w:t>
            </w:r>
          </w:p>
        </w:tc>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The same memory space is shared</w:t>
            </w:r>
          </w:p>
        </w:tc>
      </w:tr>
      <w:tr w:rsidR="00EB77EC" w:rsidTr="00EB77EC">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CLONE_SIGHAND</w:t>
            </w:r>
          </w:p>
        </w:tc>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Signal handlers are shared</w:t>
            </w:r>
          </w:p>
        </w:tc>
      </w:tr>
      <w:tr w:rsidR="00EB77EC" w:rsidTr="00EB77EC">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CLONE_FILES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EB77EC" w:rsidRDefault="00EB77EC" w:rsidP="00137B94">
            <w:pPr>
              <w:jc w:val="both"/>
              <w:rPr>
                <w:sz w:val="24"/>
                <w:szCs w:val="24"/>
              </w:rPr>
            </w:pPr>
            <w:r>
              <w:t>The set of open files is shared</w:t>
            </w:r>
          </w:p>
        </w:tc>
      </w:tr>
    </w:tbl>
    <w:p w:rsidR="00EB77EC" w:rsidRDefault="00EB77EC" w:rsidP="00137B94">
      <w:pPr>
        <w:numPr>
          <w:ilvl w:val="0"/>
          <w:numId w:val="50"/>
        </w:numPr>
        <w:spacing w:before="100" w:beforeAutospacing="1" w:after="100" w:afterAutospacing="1" w:line="240" w:lineRule="auto"/>
        <w:jc w:val="both"/>
        <w:rPr>
          <w:color w:val="000000"/>
          <w:sz w:val="27"/>
          <w:szCs w:val="27"/>
        </w:rPr>
      </w:pPr>
      <w:r>
        <w:rPr>
          <w:color w:val="000000"/>
          <w:sz w:val="27"/>
          <w:szCs w:val="27"/>
        </w:rPr>
        <w:t xml:space="preserve">Calling </w:t>
      </w:r>
      <w:proofErr w:type="gramStart"/>
      <w:r>
        <w:rPr>
          <w:color w:val="000000"/>
          <w:sz w:val="27"/>
          <w:szCs w:val="27"/>
        </w:rPr>
        <w:t>clone(</w:t>
      </w:r>
      <w:proofErr w:type="gramEnd"/>
      <w:r>
        <w:rPr>
          <w:color w:val="000000"/>
          <w:sz w:val="27"/>
          <w:szCs w:val="27"/>
        </w:rPr>
        <w:t xml:space="preserve"> )with no flags set is equivalent to fork( ). Calling </w:t>
      </w:r>
      <w:proofErr w:type="gramStart"/>
      <w:r>
        <w:rPr>
          <w:color w:val="000000"/>
          <w:sz w:val="27"/>
          <w:szCs w:val="27"/>
        </w:rPr>
        <w:t>clone(</w:t>
      </w:r>
      <w:proofErr w:type="gramEnd"/>
      <w:r>
        <w:rPr>
          <w:color w:val="000000"/>
          <w:sz w:val="27"/>
          <w:szCs w:val="27"/>
        </w:rPr>
        <w:t xml:space="preserve"> ) with CLONE_FS, CLONE_VM, CLONE_SIGHAND, and CLONE_FILES is equivalent to creating a thread, as all of these data structures will be shared.</w:t>
      </w:r>
    </w:p>
    <w:p w:rsidR="00EB77EC" w:rsidRDefault="00EB77EC" w:rsidP="00137B94">
      <w:pPr>
        <w:numPr>
          <w:ilvl w:val="0"/>
          <w:numId w:val="50"/>
        </w:numPr>
        <w:spacing w:before="100" w:beforeAutospacing="1" w:after="100" w:afterAutospacing="1" w:line="240" w:lineRule="auto"/>
        <w:jc w:val="both"/>
        <w:rPr>
          <w:color w:val="000000"/>
          <w:sz w:val="27"/>
          <w:szCs w:val="27"/>
        </w:rPr>
      </w:pPr>
      <w:r>
        <w:rPr>
          <w:color w:val="000000"/>
          <w:sz w:val="27"/>
          <w:szCs w:val="27"/>
        </w:rPr>
        <w:t>Linux implements this using a structure </w:t>
      </w:r>
      <w:r>
        <w:rPr>
          <w:rStyle w:val="style1"/>
          <w:b/>
          <w:bCs/>
          <w:color w:val="000000"/>
          <w:sz w:val="27"/>
          <w:szCs w:val="27"/>
        </w:rPr>
        <w:t>task_struct</w:t>
      </w:r>
      <w:r>
        <w:rPr>
          <w:color w:val="000000"/>
          <w:sz w:val="27"/>
          <w:szCs w:val="27"/>
        </w:rPr>
        <w:t xml:space="preserve">, which essentially provides a level of indirection to task resources. When the flags are not set, then the resources pointed to by the structure are copied, but if the flags are set, then only the pointers to the resources are copied, and hence the resources are shared. </w:t>
      </w:r>
      <w:proofErr w:type="gramStart"/>
      <w:r>
        <w:rPr>
          <w:color w:val="000000"/>
          <w:sz w:val="27"/>
          <w:szCs w:val="27"/>
        </w:rPr>
        <w:t>( Think</w:t>
      </w:r>
      <w:proofErr w:type="gramEnd"/>
      <w:r>
        <w:rPr>
          <w:color w:val="000000"/>
          <w:sz w:val="27"/>
          <w:szCs w:val="27"/>
        </w:rPr>
        <w:t xml:space="preserve"> of a deep copy versus a shallow copy in OO programming. )</w:t>
      </w:r>
    </w:p>
    <w:p w:rsidR="00EB77EC" w:rsidRDefault="00EB77EC" w:rsidP="00137B94">
      <w:pPr>
        <w:numPr>
          <w:ilvl w:val="0"/>
          <w:numId w:val="50"/>
        </w:numPr>
        <w:spacing w:before="100" w:beforeAutospacing="1" w:after="100" w:afterAutospacing="1" w:line="240" w:lineRule="auto"/>
        <w:jc w:val="both"/>
        <w:rPr>
          <w:color w:val="000000"/>
          <w:sz w:val="27"/>
          <w:szCs w:val="27"/>
        </w:rPr>
      </w:pPr>
      <w:r>
        <w:rPr>
          <w:color w:val="000000"/>
          <w:sz w:val="27"/>
          <w:szCs w:val="27"/>
        </w:rPr>
        <w:t>Several distributions of Linux now support the NPTL ( Native POXIS Thread Library )</w:t>
      </w:r>
    </w:p>
    <w:p w:rsidR="00EB77EC" w:rsidRDefault="00EB77EC" w:rsidP="00137B94">
      <w:pPr>
        <w:numPr>
          <w:ilvl w:val="1"/>
          <w:numId w:val="50"/>
        </w:numPr>
        <w:spacing w:before="100" w:beforeAutospacing="1" w:after="100" w:afterAutospacing="1" w:line="240" w:lineRule="auto"/>
        <w:jc w:val="both"/>
        <w:rPr>
          <w:color w:val="000000"/>
          <w:sz w:val="27"/>
          <w:szCs w:val="27"/>
        </w:rPr>
      </w:pPr>
      <w:r>
        <w:rPr>
          <w:color w:val="000000"/>
          <w:sz w:val="27"/>
          <w:szCs w:val="27"/>
        </w:rPr>
        <w:t>POSIX compliant.</w:t>
      </w:r>
    </w:p>
    <w:p w:rsidR="00EB77EC" w:rsidRDefault="00EB77EC" w:rsidP="00137B94">
      <w:pPr>
        <w:numPr>
          <w:ilvl w:val="1"/>
          <w:numId w:val="50"/>
        </w:numPr>
        <w:spacing w:before="100" w:beforeAutospacing="1" w:after="100" w:afterAutospacing="1" w:line="240" w:lineRule="auto"/>
        <w:jc w:val="both"/>
        <w:rPr>
          <w:color w:val="000000"/>
          <w:sz w:val="27"/>
          <w:szCs w:val="27"/>
        </w:rPr>
      </w:pPr>
      <w:r>
        <w:rPr>
          <w:color w:val="000000"/>
          <w:sz w:val="27"/>
          <w:szCs w:val="27"/>
        </w:rPr>
        <w:t xml:space="preserve">Support for SMP </w:t>
      </w:r>
      <w:proofErr w:type="gramStart"/>
      <w:r>
        <w:rPr>
          <w:color w:val="000000"/>
          <w:sz w:val="27"/>
          <w:szCs w:val="27"/>
        </w:rPr>
        <w:t>( symmetric</w:t>
      </w:r>
      <w:proofErr w:type="gramEnd"/>
      <w:r>
        <w:rPr>
          <w:color w:val="000000"/>
          <w:sz w:val="27"/>
          <w:szCs w:val="27"/>
        </w:rPr>
        <w:t xml:space="preserve"> multiprocessing ), NUMA ( non-uniform memory access ), and multicore processors.</w:t>
      </w:r>
    </w:p>
    <w:p w:rsidR="00EB77EC" w:rsidRDefault="00EB77EC" w:rsidP="00137B94">
      <w:pPr>
        <w:numPr>
          <w:ilvl w:val="1"/>
          <w:numId w:val="50"/>
        </w:numPr>
        <w:spacing w:before="100" w:beforeAutospacing="1" w:after="100" w:afterAutospacing="1" w:line="240" w:lineRule="auto"/>
        <w:jc w:val="both"/>
        <w:rPr>
          <w:color w:val="000000"/>
          <w:sz w:val="27"/>
          <w:szCs w:val="27"/>
        </w:rPr>
      </w:pPr>
      <w:r>
        <w:rPr>
          <w:color w:val="000000"/>
          <w:sz w:val="27"/>
          <w:szCs w:val="27"/>
        </w:rPr>
        <w:t>Support for hundreds to thousands of threads.</w:t>
      </w:r>
    </w:p>
    <w:p w:rsidR="00AD06C8" w:rsidRDefault="00AD06C8" w:rsidP="00137B94">
      <w:pPr>
        <w:spacing w:before="100" w:beforeAutospacing="1" w:after="100" w:afterAutospacing="1" w:line="240" w:lineRule="auto"/>
        <w:ind w:left="720"/>
        <w:jc w:val="both"/>
        <w:rPr>
          <w:color w:val="000000"/>
          <w:sz w:val="27"/>
          <w:szCs w:val="27"/>
        </w:rPr>
      </w:pPr>
    </w:p>
    <w:p w:rsidR="00CE5111" w:rsidRDefault="00CE5111" w:rsidP="00137B94">
      <w:pPr>
        <w:pStyle w:val="Heading1"/>
        <w:jc w:val="both"/>
        <w:rPr>
          <w:color w:val="000000"/>
          <w:sz w:val="36"/>
          <w:szCs w:val="36"/>
        </w:rPr>
      </w:pPr>
    </w:p>
    <w:p w:rsidR="00CE5111" w:rsidRDefault="00CE5111" w:rsidP="00137B94">
      <w:pPr>
        <w:pStyle w:val="Heading1"/>
        <w:jc w:val="both"/>
        <w:rPr>
          <w:color w:val="000000"/>
          <w:sz w:val="36"/>
          <w:szCs w:val="36"/>
        </w:rPr>
      </w:pPr>
    </w:p>
    <w:p w:rsidR="00CE5111" w:rsidRDefault="00CE5111" w:rsidP="00137B94">
      <w:pPr>
        <w:pStyle w:val="Heading1"/>
        <w:jc w:val="both"/>
        <w:rPr>
          <w:color w:val="000000"/>
          <w:sz w:val="36"/>
          <w:szCs w:val="36"/>
        </w:rPr>
      </w:pPr>
    </w:p>
    <w:p w:rsidR="00CE5111" w:rsidRPr="00CE5111" w:rsidRDefault="00CE5111" w:rsidP="00137B94">
      <w:pPr>
        <w:pStyle w:val="Heading1"/>
        <w:jc w:val="both"/>
        <w:rPr>
          <w:color w:val="000000"/>
          <w:sz w:val="36"/>
          <w:szCs w:val="36"/>
        </w:rPr>
      </w:pPr>
      <w:r w:rsidRPr="00CE5111">
        <w:rPr>
          <w:color w:val="000000"/>
          <w:sz w:val="36"/>
          <w:szCs w:val="36"/>
        </w:rPr>
        <w:t>CHAPTER-5   : Process Synchronization</w:t>
      </w:r>
    </w:p>
    <w:p w:rsidR="00AD06C8" w:rsidRPr="002F0B46" w:rsidRDefault="00AD06C8" w:rsidP="00137B94">
      <w:pPr>
        <w:pStyle w:val="Heading3"/>
        <w:jc w:val="both"/>
        <w:rPr>
          <w:color w:val="000000"/>
          <w:sz w:val="28"/>
          <w:szCs w:val="28"/>
        </w:rPr>
      </w:pPr>
      <w:r w:rsidRPr="002F0B46">
        <w:rPr>
          <w:color w:val="000000"/>
          <w:sz w:val="28"/>
          <w:szCs w:val="28"/>
        </w:rPr>
        <w:t>5.1 Background</w:t>
      </w:r>
    </w:p>
    <w:p w:rsidR="00AD06C8" w:rsidRDefault="00AD06C8" w:rsidP="00137B94">
      <w:pPr>
        <w:numPr>
          <w:ilvl w:val="0"/>
          <w:numId w:val="51"/>
        </w:numPr>
        <w:spacing w:before="100" w:beforeAutospacing="1" w:after="100" w:afterAutospacing="1" w:line="240" w:lineRule="auto"/>
        <w:jc w:val="both"/>
        <w:rPr>
          <w:color w:val="000000"/>
          <w:sz w:val="27"/>
          <w:szCs w:val="27"/>
        </w:rPr>
      </w:pPr>
      <w:r>
        <w:rPr>
          <w:color w:val="000000"/>
          <w:sz w:val="27"/>
          <w:szCs w:val="27"/>
        </w:rPr>
        <w:t>Recall that back in Chapter 3 we looked at cooperating processes ( those that can effect or be effected by other simultaneously running processes ), and as an example, we used the producer-consumer cooperating processes:</w:t>
      </w:r>
    </w:p>
    <w:p w:rsidR="00AD06C8" w:rsidRDefault="00AD06C8" w:rsidP="00137B94">
      <w:pPr>
        <w:pStyle w:val="NormalWeb"/>
        <w:ind w:left="720"/>
        <w:jc w:val="both"/>
        <w:rPr>
          <w:color w:val="000000"/>
          <w:sz w:val="27"/>
          <w:szCs w:val="27"/>
        </w:rPr>
      </w:pPr>
      <w:r>
        <w:rPr>
          <w:rStyle w:val="Strong"/>
          <w:rFonts w:eastAsiaTheme="majorEastAsia"/>
          <w:color w:val="000000"/>
          <w:sz w:val="27"/>
          <w:szCs w:val="27"/>
        </w:rPr>
        <w:t>Producer code from chapter 3:</w:t>
      </w:r>
    </w:p>
    <w:p w:rsidR="00AD06C8" w:rsidRDefault="00AD06C8" w:rsidP="00137B94">
      <w:pPr>
        <w:ind w:left="720"/>
        <w:jc w:val="both"/>
        <w:rPr>
          <w:rFonts w:ascii="Courier New" w:hAnsi="Courier New" w:cs="Courier New"/>
          <w:color w:val="000000"/>
          <w:sz w:val="27"/>
          <w:szCs w:val="27"/>
        </w:rPr>
      </w:pPr>
      <w:proofErr w:type="spellStart"/>
      <w:proofErr w:type="gramStart"/>
      <w:r>
        <w:rPr>
          <w:rFonts w:ascii="Courier New" w:hAnsi="Courier New" w:cs="Courier New"/>
          <w:color w:val="000000"/>
          <w:sz w:val="27"/>
          <w:szCs w:val="27"/>
        </w:rPr>
        <w:t>itemnextProduced</w:t>
      </w:r>
      <w:proofErr w:type="spellEnd"/>
      <w:proofErr w:type="gramEnd"/>
      <w:r>
        <w:rPr>
          <w:rFonts w:ascii="Courier New" w:hAnsi="Courier New" w:cs="Courier New"/>
          <w:color w:val="000000"/>
          <w:sz w:val="27"/>
          <w:szCs w:val="27"/>
        </w:rPr>
        <w:t>;</w:t>
      </w:r>
    </w:p>
    <w:p w:rsidR="00AD06C8" w:rsidRDefault="00AD06C8" w:rsidP="00137B94">
      <w:pPr>
        <w:ind w:left="720"/>
        <w:jc w:val="both"/>
        <w:rPr>
          <w:rFonts w:ascii="Courier New" w:hAnsi="Courier New" w:cs="Courier New"/>
          <w:color w:val="000000"/>
          <w:sz w:val="27"/>
          <w:szCs w:val="27"/>
        </w:rPr>
      </w:pPr>
      <w:proofErr w:type="gramStart"/>
      <w:r>
        <w:rPr>
          <w:rFonts w:ascii="Courier New" w:hAnsi="Courier New" w:cs="Courier New"/>
          <w:color w:val="000000"/>
          <w:sz w:val="27"/>
          <w:szCs w:val="27"/>
        </w:rPr>
        <w:t>while(</w:t>
      </w:r>
      <w:proofErr w:type="gramEnd"/>
      <w:r>
        <w:rPr>
          <w:rFonts w:ascii="Courier New" w:hAnsi="Courier New" w:cs="Courier New"/>
          <w:color w:val="000000"/>
          <w:sz w:val="27"/>
          <w:szCs w:val="27"/>
        </w:rPr>
        <w:t xml:space="preserve"> true ) {</w:t>
      </w:r>
    </w:p>
    <w:p w:rsidR="00AD06C8" w:rsidRDefault="00AD06C8" w:rsidP="00137B94">
      <w:pPr>
        <w:ind w:left="720"/>
        <w:jc w:val="both"/>
        <w:rPr>
          <w:rFonts w:ascii="Courier New" w:hAnsi="Courier New" w:cs="Courier New"/>
          <w:color w:val="000000"/>
          <w:sz w:val="27"/>
          <w:szCs w:val="27"/>
        </w:rPr>
      </w:pPr>
      <w:r>
        <w:rPr>
          <w:rFonts w:ascii="Courier New" w:hAnsi="Courier New" w:cs="Courier New"/>
          <w:color w:val="000000"/>
          <w:sz w:val="27"/>
          <w:szCs w:val="27"/>
        </w:rPr>
        <w:t xml:space="preserve">/* Produce an item and store it in </w:t>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 xml:space="preserve"> */</w:t>
      </w:r>
      <w:r>
        <w:rPr>
          <w:rFonts w:ascii="Courier New" w:hAnsi="Courier New" w:cs="Courier New"/>
          <w:color w:val="000000"/>
          <w:sz w:val="27"/>
          <w:szCs w:val="27"/>
        </w:rPr>
        <w:br/>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 xml:space="preserve"> = </w:t>
      </w:r>
      <w:proofErr w:type="spellStart"/>
      <w:r>
        <w:rPr>
          <w:rFonts w:ascii="Courier New" w:hAnsi="Courier New" w:cs="Courier New"/>
          <w:color w:val="000000"/>
          <w:sz w:val="27"/>
          <w:szCs w:val="27"/>
        </w:rPr>
        <w:t>makeNewItem</w:t>
      </w:r>
      <w:proofErr w:type="spellEnd"/>
      <w:r>
        <w:rPr>
          <w:rFonts w:ascii="Courier New" w:hAnsi="Courier New" w:cs="Courier New"/>
          <w:color w:val="000000"/>
          <w:sz w:val="27"/>
          <w:szCs w:val="27"/>
        </w:rPr>
        <w:t>( . . . ); </w:t>
      </w:r>
      <w:r>
        <w:rPr>
          <w:rFonts w:ascii="Courier New" w:hAnsi="Courier New" w:cs="Courier New"/>
          <w:color w:val="000000"/>
          <w:sz w:val="27"/>
          <w:szCs w:val="27"/>
        </w:rPr>
        <w:br/>
      </w:r>
      <w:r>
        <w:rPr>
          <w:rFonts w:ascii="Courier New" w:hAnsi="Courier New" w:cs="Courier New"/>
          <w:color w:val="000000"/>
          <w:sz w:val="27"/>
          <w:szCs w:val="27"/>
        </w:rPr>
        <w:br/>
        <w:t>/* Wait for space to become available */ </w:t>
      </w:r>
      <w:r>
        <w:rPr>
          <w:rFonts w:ascii="Courier New" w:hAnsi="Courier New" w:cs="Courier New"/>
          <w:color w:val="000000"/>
          <w:sz w:val="27"/>
          <w:szCs w:val="27"/>
        </w:rPr>
        <w:br/>
        <w:t>while( ( ( in + 1 ) % BUFFER_SIZE ) == out )</w:t>
      </w:r>
      <w:r>
        <w:rPr>
          <w:rFonts w:ascii="Courier New" w:hAnsi="Courier New" w:cs="Courier New"/>
          <w:color w:val="000000"/>
          <w:sz w:val="27"/>
          <w:szCs w:val="27"/>
        </w:rPr>
        <w:br/>
        <w:t>      ; /* Do nothing */</w:t>
      </w:r>
      <w:r>
        <w:rPr>
          <w:rFonts w:ascii="Courier New" w:hAnsi="Courier New" w:cs="Courier New"/>
          <w:color w:val="000000"/>
          <w:sz w:val="27"/>
          <w:szCs w:val="27"/>
        </w:rPr>
        <w:br/>
      </w:r>
      <w:r>
        <w:rPr>
          <w:rFonts w:ascii="Courier New" w:hAnsi="Courier New" w:cs="Courier New"/>
          <w:color w:val="000000"/>
          <w:sz w:val="27"/>
          <w:szCs w:val="27"/>
        </w:rPr>
        <w:br/>
        <w:t>/* And then store the item and repeat the loop. */ </w:t>
      </w:r>
      <w:r>
        <w:rPr>
          <w:rFonts w:ascii="Courier New" w:hAnsi="Courier New" w:cs="Courier New"/>
          <w:color w:val="000000"/>
          <w:sz w:val="27"/>
          <w:szCs w:val="27"/>
        </w:rPr>
        <w:br/>
      </w:r>
      <w:proofErr w:type="gramStart"/>
      <w:r>
        <w:rPr>
          <w:rFonts w:ascii="Courier New" w:hAnsi="Courier New" w:cs="Courier New"/>
          <w:color w:val="000000"/>
          <w:sz w:val="27"/>
          <w:szCs w:val="27"/>
        </w:rPr>
        <w:t>buffer[</w:t>
      </w:r>
      <w:proofErr w:type="gramEnd"/>
      <w:r>
        <w:rPr>
          <w:rFonts w:ascii="Courier New" w:hAnsi="Courier New" w:cs="Courier New"/>
          <w:color w:val="000000"/>
          <w:sz w:val="27"/>
          <w:szCs w:val="27"/>
        </w:rPr>
        <w:t xml:space="preserve"> in ] = </w:t>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w:t>
      </w:r>
      <w:r>
        <w:rPr>
          <w:rFonts w:ascii="Courier New" w:hAnsi="Courier New" w:cs="Courier New"/>
          <w:color w:val="000000"/>
          <w:sz w:val="27"/>
          <w:szCs w:val="27"/>
        </w:rPr>
        <w:br/>
        <w:t>in = ( in + 1 ) % BUFFER_SIZE;</w:t>
      </w:r>
    </w:p>
    <w:p w:rsidR="00AD06C8" w:rsidRDefault="00AD06C8" w:rsidP="00137B94">
      <w:pPr>
        <w:ind w:left="720"/>
        <w:jc w:val="both"/>
        <w:rPr>
          <w:rFonts w:ascii="Courier New" w:hAnsi="Courier New" w:cs="Courier New"/>
          <w:color w:val="000000"/>
          <w:sz w:val="27"/>
          <w:szCs w:val="27"/>
        </w:rPr>
      </w:pPr>
      <w:r>
        <w:rPr>
          <w:rFonts w:ascii="Courier New" w:hAnsi="Courier New" w:cs="Courier New"/>
          <w:color w:val="000000"/>
          <w:sz w:val="27"/>
          <w:szCs w:val="27"/>
        </w:rPr>
        <w:t>}</w:t>
      </w:r>
    </w:p>
    <w:p w:rsidR="00AD06C8" w:rsidRDefault="00AD06C8" w:rsidP="00137B94">
      <w:pPr>
        <w:pStyle w:val="NormalWeb"/>
        <w:jc w:val="both"/>
        <w:rPr>
          <w:color w:val="000000"/>
          <w:sz w:val="27"/>
          <w:szCs w:val="27"/>
        </w:rPr>
      </w:pPr>
      <w:r>
        <w:rPr>
          <w:rStyle w:val="Strong"/>
          <w:rFonts w:eastAsiaTheme="majorEastAsia"/>
          <w:color w:val="000000"/>
          <w:sz w:val="27"/>
          <w:szCs w:val="27"/>
        </w:rPr>
        <w:t>Consumer code from chapter 3:</w:t>
      </w:r>
    </w:p>
    <w:p w:rsidR="00AD06C8" w:rsidRDefault="00AD06C8" w:rsidP="00137B94">
      <w:pPr>
        <w:ind w:left="720"/>
        <w:jc w:val="both"/>
        <w:rPr>
          <w:rFonts w:ascii="Courier New" w:hAnsi="Courier New" w:cs="Courier New"/>
          <w:color w:val="000000"/>
          <w:sz w:val="27"/>
          <w:szCs w:val="27"/>
        </w:rPr>
      </w:pPr>
      <w:proofErr w:type="spellStart"/>
      <w:proofErr w:type="gramStart"/>
      <w:r>
        <w:rPr>
          <w:rFonts w:ascii="Courier New" w:hAnsi="Courier New" w:cs="Courier New"/>
          <w:color w:val="000000"/>
          <w:sz w:val="27"/>
          <w:szCs w:val="27"/>
        </w:rPr>
        <w:t>itemnextConsumed</w:t>
      </w:r>
      <w:proofErr w:type="spellEnd"/>
      <w:proofErr w:type="gramEnd"/>
      <w:r>
        <w:rPr>
          <w:rFonts w:ascii="Courier New" w:hAnsi="Courier New" w:cs="Courier New"/>
          <w:color w:val="000000"/>
          <w:sz w:val="27"/>
          <w:szCs w:val="27"/>
        </w:rPr>
        <w:t>;</w:t>
      </w:r>
    </w:p>
    <w:p w:rsidR="00AD06C8" w:rsidRDefault="00AD06C8" w:rsidP="00137B94">
      <w:pPr>
        <w:ind w:left="720"/>
        <w:jc w:val="both"/>
        <w:rPr>
          <w:rFonts w:ascii="Courier New" w:hAnsi="Courier New" w:cs="Courier New"/>
          <w:color w:val="000000"/>
          <w:sz w:val="27"/>
          <w:szCs w:val="27"/>
        </w:rPr>
      </w:pPr>
      <w:proofErr w:type="gramStart"/>
      <w:r>
        <w:rPr>
          <w:rFonts w:ascii="Courier New" w:hAnsi="Courier New" w:cs="Courier New"/>
          <w:color w:val="000000"/>
          <w:sz w:val="27"/>
          <w:szCs w:val="27"/>
        </w:rPr>
        <w:t>while(</w:t>
      </w:r>
      <w:proofErr w:type="gramEnd"/>
      <w:r>
        <w:rPr>
          <w:rFonts w:ascii="Courier New" w:hAnsi="Courier New" w:cs="Courier New"/>
          <w:color w:val="000000"/>
          <w:sz w:val="27"/>
          <w:szCs w:val="27"/>
        </w:rPr>
        <w:t xml:space="preserve"> true ) {</w:t>
      </w:r>
    </w:p>
    <w:p w:rsidR="00AD06C8" w:rsidRDefault="00AD06C8" w:rsidP="00137B94">
      <w:pPr>
        <w:ind w:left="720"/>
        <w:jc w:val="both"/>
        <w:rPr>
          <w:rFonts w:ascii="Courier New" w:hAnsi="Courier New" w:cs="Courier New"/>
          <w:color w:val="000000"/>
          <w:sz w:val="27"/>
          <w:szCs w:val="27"/>
        </w:rPr>
      </w:pPr>
      <w:r>
        <w:rPr>
          <w:rFonts w:ascii="Courier New" w:hAnsi="Courier New" w:cs="Courier New"/>
          <w:color w:val="000000"/>
          <w:sz w:val="27"/>
          <w:szCs w:val="27"/>
        </w:rPr>
        <w:t>/* Wait for an item to become available */ </w:t>
      </w:r>
      <w:r>
        <w:rPr>
          <w:rFonts w:ascii="Courier New" w:hAnsi="Courier New" w:cs="Courier New"/>
          <w:color w:val="000000"/>
          <w:sz w:val="27"/>
          <w:szCs w:val="27"/>
        </w:rPr>
        <w:br/>
      </w:r>
      <w:proofErr w:type="gramStart"/>
      <w:r>
        <w:rPr>
          <w:rFonts w:ascii="Courier New" w:hAnsi="Courier New" w:cs="Courier New"/>
          <w:color w:val="000000"/>
          <w:sz w:val="27"/>
          <w:szCs w:val="27"/>
        </w:rPr>
        <w:t>while(</w:t>
      </w:r>
      <w:proofErr w:type="gramEnd"/>
      <w:r>
        <w:rPr>
          <w:rFonts w:ascii="Courier New" w:hAnsi="Courier New" w:cs="Courier New"/>
          <w:color w:val="000000"/>
          <w:sz w:val="27"/>
          <w:szCs w:val="27"/>
        </w:rPr>
        <w:t xml:space="preserve"> in == out )</w:t>
      </w:r>
      <w:r>
        <w:rPr>
          <w:rFonts w:ascii="Courier New" w:hAnsi="Courier New" w:cs="Courier New"/>
          <w:color w:val="000000"/>
          <w:sz w:val="27"/>
          <w:szCs w:val="27"/>
        </w:rPr>
        <w:br/>
        <w:t>      ; /* Do nothing */</w:t>
      </w:r>
    </w:p>
    <w:p w:rsidR="00AD06C8" w:rsidRDefault="00AD06C8" w:rsidP="00137B94">
      <w:pPr>
        <w:ind w:left="720"/>
        <w:jc w:val="both"/>
        <w:rPr>
          <w:rFonts w:ascii="Courier New" w:hAnsi="Courier New" w:cs="Courier New"/>
          <w:color w:val="000000"/>
          <w:sz w:val="27"/>
          <w:szCs w:val="27"/>
        </w:rPr>
      </w:pPr>
      <w:r>
        <w:rPr>
          <w:rFonts w:ascii="Courier New" w:hAnsi="Courier New" w:cs="Courier New"/>
          <w:color w:val="000000"/>
          <w:sz w:val="27"/>
          <w:szCs w:val="27"/>
        </w:rPr>
        <w:t>/* Get the next available item */ </w:t>
      </w:r>
      <w:r>
        <w:rPr>
          <w:rFonts w:ascii="Courier New" w:hAnsi="Courier New" w:cs="Courier New"/>
          <w:color w:val="000000"/>
          <w:sz w:val="27"/>
          <w:szCs w:val="27"/>
        </w:rPr>
        <w:br/>
      </w:r>
      <w:proofErr w:type="spellStart"/>
      <w:r>
        <w:rPr>
          <w:rFonts w:ascii="Courier New" w:hAnsi="Courier New" w:cs="Courier New"/>
          <w:color w:val="000000"/>
          <w:sz w:val="27"/>
          <w:szCs w:val="27"/>
        </w:rPr>
        <w:t>nextConsumed</w:t>
      </w:r>
      <w:proofErr w:type="spellEnd"/>
      <w:r>
        <w:rPr>
          <w:rFonts w:ascii="Courier New" w:hAnsi="Courier New" w:cs="Courier New"/>
          <w:color w:val="000000"/>
          <w:sz w:val="27"/>
          <w:szCs w:val="27"/>
        </w:rPr>
        <w:t xml:space="preserve"> = </w:t>
      </w:r>
      <w:proofErr w:type="gramStart"/>
      <w:r>
        <w:rPr>
          <w:rFonts w:ascii="Courier New" w:hAnsi="Courier New" w:cs="Courier New"/>
          <w:color w:val="000000"/>
          <w:sz w:val="27"/>
          <w:szCs w:val="27"/>
        </w:rPr>
        <w:t>buffer[</w:t>
      </w:r>
      <w:proofErr w:type="gramEnd"/>
      <w:r>
        <w:rPr>
          <w:rFonts w:ascii="Courier New" w:hAnsi="Courier New" w:cs="Courier New"/>
          <w:color w:val="000000"/>
          <w:sz w:val="27"/>
          <w:szCs w:val="27"/>
        </w:rPr>
        <w:t xml:space="preserve"> out ];</w:t>
      </w:r>
      <w:r>
        <w:rPr>
          <w:rFonts w:ascii="Courier New" w:hAnsi="Courier New" w:cs="Courier New"/>
          <w:color w:val="000000"/>
          <w:sz w:val="27"/>
          <w:szCs w:val="27"/>
        </w:rPr>
        <w:br/>
      </w:r>
      <w:r>
        <w:rPr>
          <w:rFonts w:ascii="Courier New" w:hAnsi="Courier New" w:cs="Courier New"/>
          <w:color w:val="000000"/>
          <w:sz w:val="27"/>
          <w:szCs w:val="27"/>
        </w:rPr>
        <w:lastRenderedPageBreak/>
        <w:t>out = ( out + 1 ) % BUFFER_SIZE;</w:t>
      </w:r>
      <w:r>
        <w:rPr>
          <w:rFonts w:ascii="Courier New" w:hAnsi="Courier New" w:cs="Courier New"/>
          <w:color w:val="000000"/>
          <w:sz w:val="27"/>
          <w:szCs w:val="27"/>
        </w:rPr>
        <w:br/>
      </w:r>
      <w:r>
        <w:rPr>
          <w:rFonts w:ascii="Courier New" w:hAnsi="Courier New" w:cs="Courier New"/>
          <w:color w:val="000000"/>
          <w:sz w:val="27"/>
          <w:szCs w:val="27"/>
        </w:rPr>
        <w:br/>
        <w:t xml:space="preserve">/* Consume the item in </w:t>
      </w:r>
      <w:proofErr w:type="spellStart"/>
      <w:r>
        <w:rPr>
          <w:rFonts w:ascii="Courier New" w:hAnsi="Courier New" w:cs="Courier New"/>
          <w:color w:val="000000"/>
          <w:sz w:val="27"/>
          <w:szCs w:val="27"/>
        </w:rPr>
        <w:t>nextConsumed</w:t>
      </w:r>
      <w:proofErr w:type="spellEnd"/>
      <w:r>
        <w:rPr>
          <w:rFonts w:ascii="Courier New" w:hAnsi="Courier New" w:cs="Courier New"/>
          <w:color w:val="000000"/>
          <w:sz w:val="27"/>
          <w:szCs w:val="27"/>
        </w:rPr>
        <w:br/>
        <w:t>     ( Do something with it ) */</w:t>
      </w:r>
    </w:p>
    <w:p w:rsidR="00AD06C8" w:rsidRDefault="00AD06C8" w:rsidP="00137B94">
      <w:pPr>
        <w:ind w:left="720"/>
        <w:jc w:val="both"/>
        <w:rPr>
          <w:rFonts w:ascii="Courier New" w:hAnsi="Courier New" w:cs="Courier New"/>
          <w:color w:val="000000"/>
          <w:sz w:val="27"/>
          <w:szCs w:val="27"/>
        </w:rPr>
      </w:pPr>
      <w:r>
        <w:rPr>
          <w:rFonts w:ascii="Courier New" w:hAnsi="Courier New" w:cs="Courier New"/>
          <w:color w:val="000000"/>
          <w:sz w:val="27"/>
          <w:szCs w:val="27"/>
        </w:rPr>
        <w:t>}</w:t>
      </w:r>
    </w:p>
    <w:p w:rsidR="00AD06C8" w:rsidRDefault="00AD06C8" w:rsidP="00137B94">
      <w:pPr>
        <w:numPr>
          <w:ilvl w:val="0"/>
          <w:numId w:val="52"/>
        </w:numPr>
        <w:spacing w:before="100" w:beforeAutospacing="1" w:after="100" w:afterAutospacing="1" w:line="240" w:lineRule="auto"/>
        <w:jc w:val="both"/>
        <w:rPr>
          <w:rFonts w:ascii="Times New Roman" w:hAnsi="Times New Roman" w:cs="Times New Roman"/>
          <w:color w:val="000000"/>
          <w:sz w:val="27"/>
          <w:szCs w:val="27"/>
        </w:rPr>
      </w:pPr>
      <w:r>
        <w:rPr>
          <w:color w:val="000000"/>
          <w:sz w:val="27"/>
          <w:szCs w:val="27"/>
        </w:rPr>
        <w:t>The only problem with the above code is that the maximum number of items which can be placed into the buffer is BUFFER_SIZE - 1. One slot is unavailable because there always has to be a gap between the producer and the consumer.</w:t>
      </w:r>
    </w:p>
    <w:p w:rsidR="00AD06C8" w:rsidRDefault="00AD06C8" w:rsidP="00137B94">
      <w:pPr>
        <w:numPr>
          <w:ilvl w:val="0"/>
          <w:numId w:val="52"/>
        </w:numPr>
        <w:spacing w:before="100" w:beforeAutospacing="1" w:after="100" w:afterAutospacing="1" w:line="240" w:lineRule="auto"/>
        <w:jc w:val="both"/>
        <w:rPr>
          <w:color w:val="000000"/>
          <w:sz w:val="27"/>
          <w:szCs w:val="27"/>
        </w:rPr>
      </w:pPr>
      <w:r>
        <w:rPr>
          <w:color w:val="000000"/>
          <w:sz w:val="27"/>
          <w:szCs w:val="27"/>
        </w:rPr>
        <w:t>We could try to overcome this deficiency by introducing a counter variable, as shown in the following code segments:</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5886450" cy="5438775"/>
            <wp:effectExtent l="19050" t="0" r="0" b="0"/>
            <wp:docPr id="67" name="Picture 41" descr="https://www.cs.uic.edu/~jbell/CourseNotes/OperatingSystems/images/Chapter5/5_00_ProducerConsu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uic.edu/~jbell/CourseNotes/OperatingSystems/images/Chapter5/5_00_ProducerConsumer.jpg"/>
                    <pic:cNvPicPr>
                      <a:picLocks noChangeAspect="1" noChangeArrowheads="1"/>
                    </pic:cNvPicPr>
                  </pic:nvPicPr>
                  <pic:blipFill>
                    <a:blip r:embed="rId36"/>
                    <a:srcRect/>
                    <a:stretch>
                      <a:fillRect/>
                    </a:stretch>
                  </pic:blipFill>
                  <pic:spPr bwMode="auto">
                    <a:xfrm>
                      <a:off x="0" y="0"/>
                      <a:ext cx="5886450" cy="5438775"/>
                    </a:xfrm>
                    <a:prstGeom prst="rect">
                      <a:avLst/>
                    </a:prstGeom>
                    <a:noFill/>
                    <a:ln w="9525">
                      <a:noFill/>
                      <a:miter lim="800000"/>
                      <a:headEnd/>
                      <a:tailEnd/>
                    </a:ln>
                  </pic:spPr>
                </pic:pic>
              </a:graphicData>
            </a:graphic>
          </wp:inline>
        </w:drawing>
      </w:r>
    </w:p>
    <w:p w:rsidR="00AD06C8" w:rsidRDefault="00AD06C8" w:rsidP="00137B94">
      <w:pPr>
        <w:numPr>
          <w:ilvl w:val="0"/>
          <w:numId w:val="53"/>
        </w:numPr>
        <w:spacing w:before="100" w:beforeAutospacing="1" w:after="100" w:afterAutospacing="1" w:line="240" w:lineRule="auto"/>
        <w:jc w:val="both"/>
        <w:rPr>
          <w:color w:val="000000"/>
          <w:sz w:val="27"/>
          <w:szCs w:val="27"/>
        </w:rPr>
      </w:pPr>
      <w:r>
        <w:rPr>
          <w:color w:val="000000"/>
          <w:sz w:val="27"/>
          <w:szCs w:val="27"/>
        </w:rPr>
        <w:lastRenderedPageBreak/>
        <w:t>Unfortunately we have now introduced a new problem, because both the producer and the consumer are adjusting the value of the variable counter, which can lead to a condition known as a </w:t>
      </w:r>
      <w:r>
        <w:rPr>
          <w:rStyle w:val="Strong"/>
          <w:i/>
          <w:iCs/>
          <w:color w:val="000000"/>
          <w:sz w:val="27"/>
          <w:szCs w:val="27"/>
        </w:rPr>
        <w:t>race condition</w:t>
      </w:r>
      <w:r>
        <w:rPr>
          <w:color w:val="000000"/>
          <w:sz w:val="27"/>
          <w:szCs w:val="27"/>
        </w:rPr>
        <w:t xml:space="preserve">. In this condition a piece of code may or may not work correctly, depending on which of two simultaneous processes executes first, and more importantly if one of the processes gets interrupted such that the other process runs between important steps of the first process. </w:t>
      </w:r>
      <w:proofErr w:type="gramStart"/>
      <w:r>
        <w:rPr>
          <w:color w:val="000000"/>
          <w:sz w:val="27"/>
          <w:szCs w:val="27"/>
        </w:rPr>
        <w:t>( Bank</w:t>
      </w:r>
      <w:proofErr w:type="gramEnd"/>
      <w:r>
        <w:rPr>
          <w:color w:val="000000"/>
          <w:sz w:val="27"/>
          <w:szCs w:val="27"/>
        </w:rPr>
        <w:t xml:space="preserve"> balance example discussed in class. )</w:t>
      </w:r>
    </w:p>
    <w:p w:rsidR="00AD06C8" w:rsidRDefault="00AD06C8" w:rsidP="00137B94">
      <w:pPr>
        <w:numPr>
          <w:ilvl w:val="0"/>
          <w:numId w:val="53"/>
        </w:numPr>
        <w:spacing w:before="100" w:beforeAutospacing="1" w:after="100" w:afterAutospacing="1" w:line="240" w:lineRule="auto"/>
        <w:jc w:val="both"/>
        <w:rPr>
          <w:color w:val="000000"/>
          <w:sz w:val="27"/>
          <w:szCs w:val="27"/>
        </w:rPr>
      </w:pPr>
      <w:r>
        <w:rPr>
          <w:color w:val="000000"/>
          <w:sz w:val="27"/>
          <w:szCs w:val="27"/>
        </w:rPr>
        <w:t>The particular problem above comes from the producer executing "counter++" at the same time the consumer is executing "counter--". If one process gets part way through making the update and then the other process butts in, the value of counter can get left in an incorrect state.</w:t>
      </w:r>
    </w:p>
    <w:p w:rsidR="00AD06C8" w:rsidRDefault="00AD06C8" w:rsidP="00137B94">
      <w:pPr>
        <w:numPr>
          <w:ilvl w:val="0"/>
          <w:numId w:val="53"/>
        </w:numPr>
        <w:spacing w:before="100" w:beforeAutospacing="1" w:after="100" w:afterAutospacing="1" w:line="240" w:lineRule="auto"/>
        <w:jc w:val="both"/>
        <w:rPr>
          <w:color w:val="000000"/>
          <w:sz w:val="27"/>
          <w:szCs w:val="27"/>
        </w:rPr>
      </w:pPr>
      <w:r>
        <w:rPr>
          <w:color w:val="000000"/>
          <w:sz w:val="27"/>
          <w:szCs w:val="27"/>
        </w:rPr>
        <w:t>But, you might say, "Each of those are single instructions - How can they get interrupted halfway through?" The answer is that although they are single instructions in C++, they are actually three steps each at the hardware level: (1) Fetch counter from memory into a register, (2) increment or decrement the register, and (3) Store the new value of counter back to memory. If the instructions from the two processes get interleaved, there could be serious problems, such as illustrated by the following:</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6191250" cy="4733925"/>
            <wp:effectExtent l="19050" t="0" r="0" b="0"/>
            <wp:docPr id="40" name="Picture 42" descr="https://www.cs.uic.edu/~jbell/CourseNotes/OperatingSystems/images/Chapter5/5_Race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uic.edu/~jbell/CourseNotes/OperatingSystems/images/Chapter5/5_RaceCondition.jpg"/>
                    <pic:cNvPicPr>
                      <a:picLocks noChangeAspect="1" noChangeArrowheads="1"/>
                    </pic:cNvPicPr>
                  </pic:nvPicPr>
                  <pic:blipFill>
                    <a:blip r:embed="rId37"/>
                    <a:srcRect/>
                    <a:stretch>
                      <a:fillRect/>
                    </a:stretch>
                  </pic:blipFill>
                  <pic:spPr bwMode="auto">
                    <a:xfrm>
                      <a:off x="0" y="0"/>
                      <a:ext cx="6191250" cy="4733925"/>
                    </a:xfrm>
                    <a:prstGeom prst="rect">
                      <a:avLst/>
                    </a:prstGeom>
                    <a:noFill/>
                    <a:ln w="9525">
                      <a:noFill/>
                      <a:miter lim="800000"/>
                      <a:headEnd/>
                      <a:tailEnd/>
                    </a:ln>
                  </pic:spPr>
                </pic:pic>
              </a:graphicData>
            </a:graphic>
          </wp:inline>
        </w:drawing>
      </w:r>
    </w:p>
    <w:p w:rsidR="00AD06C8" w:rsidRDefault="00AD06C8" w:rsidP="00137B94">
      <w:pPr>
        <w:numPr>
          <w:ilvl w:val="0"/>
          <w:numId w:val="54"/>
        </w:numPr>
        <w:spacing w:before="100" w:beforeAutospacing="1" w:after="100" w:afterAutospacing="1" w:line="240" w:lineRule="auto"/>
        <w:jc w:val="both"/>
        <w:rPr>
          <w:color w:val="000000"/>
          <w:sz w:val="27"/>
          <w:szCs w:val="27"/>
        </w:rPr>
      </w:pPr>
      <w:r>
        <w:rPr>
          <w:rStyle w:val="Strong"/>
          <w:color w:val="000000"/>
          <w:sz w:val="27"/>
          <w:szCs w:val="27"/>
        </w:rPr>
        <w:t>Exercise: </w:t>
      </w:r>
      <w:r>
        <w:rPr>
          <w:color w:val="000000"/>
          <w:sz w:val="27"/>
          <w:szCs w:val="27"/>
        </w:rPr>
        <w:t xml:space="preserve">What would be the resulting value of counter if the order of statements T4 and T5 were reversed? </w:t>
      </w:r>
      <w:proofErr w:type="gramStart"/>
      <w:r>
        <w:rPr>
          <w:color w:val="000000"/>
          <w:sz w:val="27"/>
          <w:szCs w:val="27"/>
        </w:rPr>
        <w:t>( What</w:t>
      </w:r>
      <w:proofErr w:type="gramEnd"/>
      <w:r>
        <w:rPr>
          <w:color w:val="000000"/>
          <w:sz w:val="27"/>
          <w:szCs w:val="27"/>
        </w:rPr>
        <w:t> </w:t>
      </w:r>
      <w:r>
        <w:rPr>
          <w:rStyle w:val="Strong"/>
          <w:color w:val="000000"/>
          <w:sz w:val="27"/>
          <w:szCs w:val="27"/>
        </w:rPr>
        <w:t>should</w:t>
      </w:r>
      <w:r>
        <w:rPr>
          <w:color w:val="000000"/>
          <w:sz w:val="27"/>
          <w:szCs w:val="27"/>
        </w:rPr>
        <w:t> the value of counter be after one producer and one consumer, assuming the original value was 5? )</w:t>
      </w:r>
    </w:p>
    <w:p w:rsidR="00AD06C8" w:rsidRDefault="00AD06C8" w:rsidP="00137B94">
      <w:pPr>
        <w:numPr>
          <w:ilvl w:val="0"/>
          <w:numId w:val="54"/>
        </w:numPr>
        <w:spacing w:before="100" w:beforeAutospacing="1" w:after="100" w:afterAutospacing="1" w:line="240" w:lineRule="auto"/>
        <w:jc w:val="both"/>
        <w:rPr>
          <w:color w:val="000000"/>
          <w:sz w:val="27"/>
          <w:szCs w:val="27"/>
        </w:rPr>
      </w:pPr>
      <w:r>
        <w:rPr>
          <w:color w:val="000000"/>
          <w:sz w:val="27"/>
          <w:szCs w:val="27"/>
        </w:rPr>
        <w:t>Note that race conditions are </w:t>
      </w:r>
      <w:r>
        <w:rPr>
          <w:rStyle w:val="Strong"/>
          <w:i/>
          <w:iCs/>
          <w:color w:val="000000"/>
          <w:sz w:val="27"/>
          <w:szCs w:val="27"/>
        </w:rPr>
        <w:t>notoriously difficult</w:t>
      </w:r>
      <w:r>
        <w:rPr>
          <w:color w:val="000000"/>
          <w:sz w:val="27"/>
          <w:szCs w:val="27"/>
        </w:rPr>
        <w:t xml:space="preserve"> to identify and debug, because by their very nature they only occur on rare occasions, and only when the timing is just exactly right. </w:t>
      </w:r>
      <w:proofErr w:type="gramStart"/>
      <w:r>
        <w:rPr>
          <w:color w:val="000000"/>
          <w:sz w:val="27"/>
          <w:szCs w:val="27"/>
        </w:rPr>
        <w:t>( or</w:t>
      </w:r>
      <w:proofErr w:type="gramEnd"/>
      <w:r>
        <w:rPr>
          <w:color w:val="000000"/>
          <w:sz w:val="27"/>
          <w:szCs w:val="27"/>
        </w:rPr>
        <w:t xml:space="preserve"> wrong! :-) ) Race conditions are also very difficult to reproduce. :-(</w:t>
      </w:r>
    </w:p>
    <w:p w:rsidR="00AD06C8" w:rsidRDefault="00AD06C8" w:rsidP="00137B94">
      <w:pPr>
        <w:numPr>
          <w:ilvl w:val="0"/>
          <w:numId w:val="54"/>
        </w:numPr>
        <w:spacing w:before="100" w:beforeAutospacing="1" w:after="100" w:afterAutospacing="1" w:line="240" w:lineRule="auto"/>
        <w:jc w:val="both"/>
        <w:rPr>
          <w:color w:val="000000"/>
          <w:sz w:val="27"/>
          <w:szCs w:val="27"/>
        </w:rPr>
      </w:pPr>
      <w:r>
        <w:rPr>
          <w:color w:val="000000"/>
          <w:sz w:val="27"/>
          <w:szCs w:val="27"/>
        </w:rPr>
        <w:t xml:space="preserve">Obviously the solution is to only allow one process at a time to manipulate the value "counter". This is a very common occurrence among cooperating processes, so </w:t>
      </w:r>
      <w:proofErr w:type="spellStart"/>
      <w:proofErr w:type="gramStart"/>
      <w:r>
        <w:rPr>
          <w:color w:val="000000"/>
          <w:sz w:val="27"/>
          <w:szCs w:val="27"/>
        </w:rPr>
        <w:t>lets</w:t>
      </w:r>
      <w:proofErr w:type="spellEnd"/>
      <w:proofErr w:type="gramEnd"/>
      <w:r>
        <w:rPr>
          <w:color w:val="000000"/>
          <w:sz w:val="27"/>
          <w:szCs w:val="27"/>
        </w:rPr>
        <w:t xml:space="preserve"> look at some ways in which this is done, as well as some classic problems in this area.</w:t>
      </w:r>
    </w:p>
    <w:p w:rsidR="002014D2" w:rsidRPr="0059096B" w:rsidRDefault="002014D2" w:rsidP="00137B94">
      <w:pPr>
        <w:spacing w:before="100" w:beforeAutospacing="1" w:after="100" w:afterAutospacing="1" w:line="240" w:lineRule="auto"/>
        <w:ind w:left="360"/>
        <w:jc w:val="both"/>
        <w:rPr>
          <w:color w:val="000000"/>
          <w:sz w:val="27"/>
          <w:szCs w:val="27"/>
        </w:rPr>
      </w:pPr>
      <w:r w:rsidRPr="0059096B">
        <w:rPr>
          <w:color w:val="000000"/>
          <w:sz w:val="27"/>
          <w:szCs w:val="27"/>
        </w:rPr>
        <w:t xml:space="preserve">A situation where several processes access and manipulate the same data concurrently and the outcome of the execution depends on the particular </w:t>
      </w:r>
      <w:proofErr w:type="gramStart"/>
      <w:r w:rsidRPr="0059096B">
        <w:rPr>
          <w:color w:val="000000"/>
          <w:sz w:val="27"/>
          <w:szCs w:val="27"/>
        </w:rPr>
        <w:t>order  in</w:t>
      </w:r>
      <w:proofErr w:type="gramEnd"/>
      <w:r w:rsidRPr="0059096B">
        <w:rPr>
          <w:color w:val="000000"/>
          <w:sz w:val="27"/>
          <w:szCs w:val="27"/>
        </w:rPr>
        <w:t xml:space="preserve"> which the access takes place, is called a </w:t>
      </w:r>
      <w:r w:rsidRPr="0059096B">
        <w:rPr>
          <w:b/>
          <w:color w:val="000000"/>
          <w:sz w:val="27"/>
          <w:szCs w:val="27"/>
        </w:rPr>
        <w:t>race condition</w:t>
      </w:r>
    </w:p>
    <w:p w:rsidR="002014D2" w:rsidRPr="0059096B" w:rsidRDefault="002014D2" w:rsidP="00137B94">
      <w:pPr>
        <w:spacing w:before="100" w:beforeAutospacing="1" w:after="100" w:afterAutospacing="1" w:line="240" w:lineRule="auto"/>
        <w:jc w:val="both"/>
        <w:rPr>
          <w:color w:val="000000"/>
          <w:sz w:val="27"/>
          <w:szCs w:val="27"/>
        </w:rPr>
      </w:pPr>
      <w:r w:rsidRPr="0059096B">
        <w:rPr>
          <w:color w:val="000000"/>
          <w:sz w:val="27"/>
          <w:szCs w:val="27"/>
        </w:rPr>
        <w:t xml:space="preserve">To guard against the race </w:t>
      </w:r>
      <w:proofErr w:type="gramStart"/>
      <w:r w:rsidRPr="0059096B">
        <w:rPr>
          <w:color w:val="000000"/>
          <w:sz w:val="27"/>
          <w:szCs w:val="27"/>
        </w:rPr>
        <w:t>condition ,</w:t>
      </w:r>
      <w:proofErr w:type="gramEnd"/>
      <w:r w:rsidRPr="0059096B">
        <w:rPr>
          <w:color w:val="000000"/>
          <w:sz w:val="27"/>
          <w:szCs w:val="27"/>
        </w:rPr>
        <w:t xml:space="preserve"> it is to be ensured that only one process at a time can be manipulating the variable counter and processes be synchronized in some manner.</w:t>
      </w:r>
    </w:p>
    <w:p w:rsidR="0059096B" w:rsidRPr="00E2386A" w:rsidRDefault="0059096B" w:rsidP="00137B94">
      <w:pPr>
        <w:spacing w:before="100" w:beforeAutospacing="1" w:after="100" w:afterAutospacing="1" w:line="240" w:lineRule="auto"/>
        <w:ind w:left="720"/>
        <w:jc w:val="both"/>
        <w:rPr>
          <w:color w:val="000000"/>
          <w:sz w:val="28"/>
          <w:szCs w:val="28"/>
        </w:rPr>
      </w:pPr>
    </w:p>
    <w:p w:rsidR="00AD06C8" w:rsidRPr="00E2386A" w:rsidRDefault="00AD06C8" w:rsidP="00137B94">
      <w:pPr>
        <w:pStyle w:val="Heading3"/>
        <w:jc w:val="both"/>
        <w:rPr>
          <w:color w:val="000000"/>
          <w:sz w:val="28"/>
          <w:szCs w:val="28"/>
        </w:rPr>
      </w:pPr>
      <w:r w:rsidRPr="00E2386A">
        <w:rPr>
          <w:color w:val="000000"/>
          <w:sz w:val="28"/>
          <w:szCs w:val="28"/>
        </w:rPr>
        <w:t>5.2 The Critical-Section Problem</w:t>
      </w:r>
    </w:p>
    <w:p w:rsidR="00AD06C8" w:rsidRDefault="00AD06C8" w:rsidP="00137B94">
      <w:pPr>
        <w:numPr>
          <w:ilvl w:val="0"/>
          <w:numId w:val="55"/>
        </w:numPr>
        <w:spacing w:before="100" w:beforeAutospacing="1" w:after="100" w:afterAutospacing="1" w:line="240" w:lineRule="auto"/>
        <w:jc w:val="both"/>
        <w:rPr>
          <w:color w:val="000000"/>
          <w:sz w:val="27"/>
          <w:szCs w:val="27"/>
        </w:rPr>
      </w:pPr>
      <w:r>
        <w:rPr>
          <w:color w:val="000000"/>
          <w:sz w:val="27"/>
          <w:szCs w:val="27"/>
        </w:rPr>
        <w:t>The producer-consumer problem described above is a specific example of a more general situation known as the </w:t>
      </w:r>
      <w:r>
        <w:rPr>
          <w:rStyle w:val="Strong"/>
          <w:i/>
          <w:iCs/>
          <w:color w:val="000000"/>
          <w:sz w:val="27"/>
          <w:szCs w:val="27"/>
        </w:rPr>
        <w:t>critical section</w:t>
      </w:r>
      <w:r>
        <w:rPr>
          <w:color w:val="000000"/>
          <w:sz w:val="27"/>
          <w:szCs w:val="27"/>
        </w:rPr>
        <w:t> problem. The general idea is that in a number of cooperating processes, each has a critical section of code, with the following conditions and terminologies:</w:t>
      </w:r>
    </w:p>
    <w:p w:rsidR="00AD06C8" w:rsidRDefault="00AD06C8" w:rsidP="00137B94">
      <w:pPr>
        <w:numPr>
          <w:ilvl w:val="1"/>
          <w:numId w:val="55"/>
        </w:numPr>
        <w:spacing w:before="100" w:beforeAutospacing="1" w:after="100" w:afterAutospacing="1" w:line="240" w:lineRule="auto"/>
        <w:jc w:val="both"/>
        <w:rPr>
          <w:color w:val="000000"/>
          <w:sz w:val="27"/>
          <w:szCs w:val="27"/>
        </w:rPr>
      </w:pPr>
      <w:r>
        <w:rPr>
          <w:color w:val="000000"/>
          <w:sz w:val="27"/>
          <w:szCs w:val="27"/>
        </w:rPr>
        <w:t>Only one process in the group can be allowed to execute in their critical section at any one time. If one process is already executing their critical section and another process wishes to do so, then the second process must be made to wait until the first process has completed their critical section work.</w:t>
      </w:r>
    </w:p>
    <w:p w:rsidR="00AD06C8" w:rsidRDefault="00AD06C8" w:rsidP="00137B94">
      <w:pPr>
        <w:numPr>
          <w:ilvl w:val="1"/>
          <w:numId w:val="55"/>
        </w:numPr>
        <w:spacing w:before="100" w:beforeAutospacing="1" w:after="100" w:afterAutospacing="1" w:line="240" w:lineRule="auto"/>
        <w:jc w:val="both"/>
        <w:rPr>
          <w:color w:val="000000"/>
          <w:sz w:val="27"/>
          <w:szCs w:val="27"/>
        </w:rPr>
      </w:pPr>
      <w:r>
        <w:rPr>
          <w:color w:val="000000"/>
          <w:sz w:val="27"/>
          <w:szCs w:val="27"/>
        </w:rPr>
        <w:t>The code preceding the critical section, and which controls access to the critical section, is termed the entry section. It acts like a carefully controlled locking door.</w:t>
      </w:r>
    </w:p>
    <w:p w:rsidR="00AD06C8" w:rsidRDefault="00AD06C8" w:rsidP="00137B94">
      <w:pPr>
        <w:numPr>
          <w:ilvl w:val="1"/>
          <w:numId w:val="55"/>
        </w:numPr>
        <w:spacing w:before="100" w:beforeAutospacing="1" w:after="100" w:afterAutospacing="1" w:line="240" w:lineRule="auto"/>
        <w:jc w:val="both"/>
        <w:rPr>
          <w:color w:val="000000"/>
          <w:sz w:val="27"/>
          <w:szCs w:val="27"/>
        </w:rPr>
      </w:pPr>
      <w:r>
        <w:rPr>
          <w:color w:val="000000"/>
          <w:sz w:val="27"/>
          <w:szCs w:val="27"/>
        </w:rPr>
        <w:t>The code following the critical section is termed the exit section. It generally releases the lock on someone else's door, or at least lets the world know that they are no longer in their critical section.</w:t>
      </w:r>
    </w:p>
    <w:p w:rsidR="00AD06C8" w:rsidRDefault="00AD06C8" w:rsidP="00137B94">
      <w:pPr>
        <w:numPr>
          <w:ilvl w:val="1"/>
          <w:numId w:val="55"/>
        </w:numPr>
        <w:spacing w:before="100" w:beforeAutospacing="1" w:after="100" w:afterAutospacing="1" w:line="240" w:lineRule="auto"/>
        <w:jc w:val="both"/>
        <w:rPr>
          <w:color w:val="000000"/>
          <w:sz w:val="27"/>
          <w:szCs w:val="27"/>
        </w:rPr>
      </w:pPr>
      <w:r>
        <w:rPr>
          <w:color w:val="000000"/>
          <w:sz w:val="27"/>
          <w:szCs w:val="27"/>
        </w:rPr>
        <w:t>The rest of the code not included in either the critical section or the entry or exit sections is termed the remainder section.</w:t>
      </w:r>
    </w:p>
    <w:p w:rsidR="00AD06C8" w:rsidRDefault="00AD06C8" w:rsidP="00137B94">
      <w:pPr>
        <w:pStyle w:val="NormalWeb"/>
        <w:jc w:val="both"/>
        <w:rPr>
          <w:rStyle w:val="Strong"/>
          <w:rFonts w:eastAsiaTheme="majorEastAsia"/>
          <w:color w:val="000000"/>
          <w:sz w:val="27"/>
          <w:szCs w:val="27"/>
        </w:rPr>
      </w:pPr>
      <w:r>
        <w:rPr>
          <w:noProof/>
          <w:color w:val="000000"/>
          <w:sz w:val="27"/>
          <w:szCs w:val="27"/>
        </w:rPr>
        <w:drawing>
          <wp:inline distT="0" distB="0" distL="0" distR="0">
            <wp:extent cx="4524375" cy="3086100"/>
            <wp:effectExtent l="19050" t="0" r="9525" b="0"/>
            <wp:docPr id="43" name="Picture 43" descr="https://www.cs.uic.edu/~jbell/CourseNotes/OperatingSystems/images/Chapter5/5_01_Critical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uic.edu/~jbell/CourseNotes/OperatingSystems/images/Chapter5/5_01_CriticalSection.jpg"/>
                    <pic:cNvPicPr>
                      <a:picLocks noChangeAspect="1" noChangeArrowheads="1"/>
                    </pic:cNvPicPr>
                  </pic:nvPicPr>
                  <pic:blipFill>
                    <a:blip r:embed="rId38"/>
                    <a:srcRect/>
                    <a:stretch>
                      <a:fillRect/>
                    </a:stretch>
                  </pic:blipFill>
                  <pic:spPr bwMode="auto">
                    <a:xfrm>
                      <a:off x="0" y="0"/>
                      <a:ext cx="4524375" cy="308610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5.1 - General structure of a typical process Pi</w:t>
      </w:r>
    </w:p>
    <w:p w:rsidR="002014D2" w:rsidRPr="0059096B" w:rsidRDefault="002014D2" w:rsidP="00137B94">
      <w:pPr>
        <w:pStyle w:val="NormalWeb"/>
        <w:ind w:left="720"/>
        <w:jc w:val="both"/>
        <w:rPr>
          <w:color w:val="000000"/>
          <w:sz w:val="27"/>
          <w:szCs w:val="27"/>
        </w:rPr>
      </w:pPr>
      <w:r w:rsidRPr="0059096B">
        <w:rPr>
          <w:color w:val="000000"/>
          <w:sz w:val="27"/>
          <w:szCs w:val="27"/>
        </w:rPr>
        <w:t>In a system of processes (P0, P1, P2….</w:t>
      </w:r>
      <w:proofErr w:type="spellStart"/>
      <w:r w:rsidRPr="0059096B">
        <w:rPr>
          <w:color w:val="000000"/>
          <w:sz w:val="27"/>
          <w:szCs w:val="27"/>
        </w:rPr>
        <w:t>Pn</w:t>
      </w:r>
      <w:proofErr w:type="spellEnd"/>
      <w:r w:rsidRPr="0059096B">
        <w:rPr>
          <w:color w:val="000000"/>
          <w:sz w:val="27"/>
          <w:szCs w:val="27"/>
        </w:rPr>
        <w:t>), each process has a segment of code called a critical section, in which the process may be changing common variables, updating a table, writing a file etc.</w:t>
      </w:r>
    </w:p>
    <w:p w:rsidR="002014D2" w:rsidRPr="0059096B" w:rsidRDefault="002014D2" w:rsidP="00137B94">
      <w:pPr>
        <w:pStyle w:val="NormalWeb"/>
        <w:ind w:left="720"/>
        <w:jc w:val="both"/>
        <w:rPr>
          <w:color w:val="000000"/>
          <w:sz w:val="27"/>
          <w:szCs w:val="27"/>
        </w:rPr>
      </w:pPr>
      <w:r w:rsidRPr="0059096B">
        <w:rPr>
          <w:color w:val="000000"/>
          <w:sz w:val="27"/>
          <w:szCs w:val="27"/>
        </w:rPr>
        <w:lastRenderedPageBreak/>
        <w:t>When one process is executing in its critical section, no other process is to be allowed to execute in its critical section</w:t>
      </w:r>
    </w:p>
    <w:p w:rsidR="002014D2" w:rsidRPr="0059096B" w:rsidRDefault="002014D2" w:rsidP="00137B94">
      <w:pPr>
        <w:pStyle w:val="NormalWeb"/>
        <w:ind w:left="720"/>
        <w:jc w:val="both"/>
        <w:rPr>
          <w:color w:val="000000"/>
          <w:sz w:val="27"/>
          <w:szCs w:val="27"/>
        </w:rPr>
      </w:pPr>
      <w:r w:rsidRPr="0059096B">
        <w:rPr>
          <w:color w:val="000000"/>
          <w:sz w:val="27"/>
          <w:szCs w:val="27"/>
        </w:rPr>
        <w:t>Solution is to design a protocol that the processes can use to cooperate. Implemented by following sections:</w:t>
      </w:r>
    </w:p>
    <w:p w:rsidR="002014D2" w:rsidRPr="0059096B" w:rsidRDefault="002014D2" w:rsidP="00137B94">
      <w:pPr>
        <w:pStyle w:val="NormalWeb"/>
        <w:numPr>
          <w:ilvl w:val="1"/>
          <w:numId w:val="98"/>
        </w:numPr>
        <w:jc w:val="both"/>
        <w:rPr>
          <w:color w:val="000000"/>
          <w:sz w:val="27"/>
          <w:szCs w:val="27"/>
        </w:rPr>
      </w:pPr>
      <w:r w:rsidRPr="0059096B">
        <w:rPr>
          <w:b/>
          <w:color w:val="000000"/>
          <w:sz w:val="27"/>
          <w:szCs w:val="27"/>
        </w:rPr>
        <w:t>Entry section</w:t>
      </w:r>
      <w:r w:rsidRPr="0059096B">
        <w:rPr>
          <w:color w:val="000000"/>
          <w:sz w:val="27"/>
          <w:szCs w:val="27"/>
        </w:rPr>
        <w:t xml:space="preserve">- includes implementation of code to grant permission to a process </w:t>
      </w:r>
      <w:proofErr w:type="gramStart"/>
      <w:r w:rsidRPr="0059096B">
        <w:rPr>
          <w:color w:val="000000"/>
          <w:sz w:val="27"/>
          <w:szCs w:val="27"/>
        </w:rPr>
        <w:t>to  enter</w:t>
      </w:r>
      <w:proofErr w:type="gramEnd"/>
      <w:r w:rsidRPr="0059096B">
        <w:rPr>
          <w:color w:val="000000"/>
          <w:sz w:val="27"/>
          <w:szCs w:val="27"/>
        </w:rPr>
        <w:t xml:space="preserve"> its critical section.</w:t>
      </w:r>
    </w:p>
    <w:p w:rsidR="002014D2" w:rsidRPr="0059096B" w:rsidRDefault="002014D2" w:rsidP="00137B94">
      <w:pPr>
        <w:pStyle w:val="NormalWeb"/>
        <w:numPr>
          <w:ilvl w:val="1"/>
          <w:numId w:val="98"/>
        </w:numPr>
        <w:jc w:val="both"/>
        <w:rPr>
          <w:color w:val="000000"/>
          <w:sz w:val="27"/>
          <w:szCs w:val="27"/>
        </w:rPr>
      </w:pPr>
      <w:r w:rsidRPr="0059096B">
        <w:rPr>
          <w:b/>
          <w:color w:val="000000"/>
          <w:sz w:val="27"/>
          <w:szCs w:val="27"/>
        </w:rPr>
        <w:t>Exit section</w:t>
      </w:r>
      <w:r w:rsidRPr="0059096B">
        <w:rPr>
          <w:color w:val="000000"/>
          <w:sz w:val="27"/>
          <w:szCs w:val="27"/>
        </w:rPr>
        <w:t>- follows the critical section.</w:t>
      </w:r>
    </w:p>
    <w:p w:rsidR="002014D2" w:rsidRPr="0059096B" w:rsidRDefault="002014D2" w:rsidP="00137B94">
      <w:pPr>
        <w:pStyle w:val="NormalWeb"/>
        <w:numPr>
          <w:ilvl w:val="1"/>
          <w:numId w:val="98"/>
        </w:numPr>
        <w:jc w:val="both"/>
        <w:rPr>
          <w:color w:val="000000"/>
          <w:sz w:val="27"/>
          <w:szCs w:val="27"/>
        </w:rPr>
      </w:pPr>
      <w:r w:rsidRPr="0059096B">
        <w:rPr>
          <w:b/>
          <w:color w:val="000000"/>
          <w:sz w:val="27"/>
          <w:szCs w:val="27"/>
        </w:rPr>
        <w:t>Remainder Section</w:t>
      </w:r>
      <w:r w:rsidRPr="0059096B">
        <w:rPr>
          <w:color w:val="000000"/>
          <w:sz w:val="27"/>
          <w:szCs w:val="27"/>
        </w:rPr>
        <w:t>- remaining code of the protocol</w:t>
      </w:r>
    </w:p>
    <w:p w:rsidR="00AD06C8" w:rsidRDefault="00AD06C8" w:rsidP="00137B94">
      <w:pPr>
        <w:numPr>
          <w:ilvl w:val="0"/>
          <w:numId w:val="56"/>
        </w:numPr>
        <w:spacing w:before="100" w:beforeAutospacing="1" w:after="100" w:afterAutospacing="1" w:line="240" w:lineRule="auto"/>
        <w:jc w:val="both"/>
        <w:rPr>
          <w:color w:val="000000"/>
          <w:sz w:val="27"/>
          <w:szCs w:val="27"/>
        </w:rPr>
      </w:pPr>
      <w:r>
        <w:rPr>
          <w:color w:val="000000"/>
          <w:sz w:val="27"/>
          <w:szCs w:val="27"/>
        </w:rPr>
        <w:t>A solution to the critical section problem must satisfy the following three conditions:</w:t>
      </w:r>
    </w:p>
    <w:p w:rsidR="00AD06C8" w:rsidRDefault="00AD06C8" w:rsidP="00137B94">
      <w:pPr>
        <w:numPr>
          <w:ilvl w:val="1"/>
          <w:numId w:val="56"/>
        </w:numPr>
        <w:spacing w:before="100" w:beforeAutospacing="1" w:after="100" w:afterAutospacing="1" w:line="240" w:lineRule="auto"/>
        <w:jc w:val="both"/>
        <w:rPr>
          <w:color w:val="000000"/>
          <w:sz w:val="27"/>
          <w:szCs w:val="27"/>
        </w:rPr>
      </w:pPr>
      <w:r>
        <w:rPr>
          <w:rStyle w:val="Strong"/>
          <w:color w:val="000000"/>
          <w:sz w:val="27"/>
          <w:szCs w:val="27"/>
        </w:rPr>
        <w:t>Mutual Exclusion</w:t>
      </w:r>
      <w:r>
        <w:rPr>
          <w:color w:val="000000"/>
          <w:sz w:val="27"/>
          <w:szCs w:val="27"/>
        </w:rPr>
        <w:t> - Only one process at a time can be executing in their critical section.</w:t>
      </w:r>
    </w:p>
    <w:p w:rsidR="00AD06C8" w:rsidRDefault="00AD06C8" w:rsidP="00137B94">
      <w:pPr>
        <w:numPr>
          <w:ilvl w:val="1"/>
          <w:numId w:val="56"/>
        </w:numPr>
        <w:spacing w:before="100" w:beforeAutospacing="1" w:after="100" w:afterAutospacing="1" w:line="240" w:lineRule="auto"/>
        <w:jc w:val="both"/>
        <w:rPr>
          <w:color w:val="000000"/>
          <w:sz w:val="27"/>
          <w:szCs w:val="27"/>
        </w:rPr>
      </w:pPr>
      <w:r>
        <w:rPr>
          <w:rStyle w:val="Strong"/>
          <w:color w:val="000000"/>
          <w:sz w:val="27"/>
          <w:szCs w:val="27"/>
        </w:rPr>
        <w:t>Progress</w:t>
      </w:r>
      <w:r>
        <w:rPr>
          <w:color w:val="000000"/>
          <w:sz w:val="27"/>
          <w:szCs w:val="27"/>
        </w:rPr>
        <w:t xml:space="preserve"> - If no process is currently executing in their critical section, and one or more processes want to execute their critical section, then only the processes not in their remainder sections can participate in the decision, and the decision cannot be postponed indefinitely. </w:t>
      </w:r>
      <w:proofErr w:type="gramStart"/>
      <w:r>
        <w:rPr>
          <w:color w:val="000000"/>
          <w:sz w:val="27"/>
          <w:szCs w:val="27"/>
        </w:rPr>
        <w:t>( I.e</w:t>
      </w:r>
      <w:proofErr w:type="gramEnd"/>
      <w:r>
        <w:rPr>
          <w:color w:val="000000"/>
          <w:sz w:val="27"/>
          <w:szCs w:val="27"/>
        </w:rPr>
        <w:t>. processes cannot be blocked forever waiting to get into their critical sections. )</w:t>
      </w:r>
    </w:p>
    <w:p w:rsidR="00AD06C8" w:rsidRDefault="00AD06C8" w:rsidP="00137B94">
      <w:pPr>
        <w:numPr>
          <w:ilvl w:val="1"/>
          <w:numId w:val="56"/>
        </w:numPr>
        <w:spacing w:before="100" w:beforeAutospacing="1" w:after="100" w:afterAutospacing="1" w:line="240" w:lineRule="auto"/>
        <w:jc w:val="both"/>
        <w:rPr>
          <w:color w:val="000000"/>
          <w:sz w:val="27"/>
          <w:szCs w:val="27"/>
        </w:rPr>
      </w:pPr>
      <w:r>
        <w:rPr>
          <w:rStyle w:val="Strong"/>
          <w:color w:val="000000"/>
          <w:sz w:val="27"/>
          <w:szCs w:val="27"/>
        </w:rPr>
        <w:t>Bounded Waiting</w:t>
      </w:r>
      <w:r>
        <w:rPr>
          <w:color w:val="000000"/>
          <w:sz w:val="27"/>
          <w:szCs w:val="27"/>
        </w:rPr>
        <w:t xml:space="preserve"> - There exists a limit as to how many other processes can get into their critical sections after a process requests entry into their critical section and before that request is granted. </w:t>
      </w:r>
      <w:proofErr w:type="gramStart"/>
      <w:r>
        <w:rPr>
          <w:color w:val="000000"/>
          <w:sz w:val="27"/>
          <w:szCs w:val="27"/>
        </w:rPr>
        <w:t>( I.e</w:t>
      </w:r>
      <w:proofErr w:type="gramEnd"/>
      <w:r>
        <w:rPr>
          <w:color w:val="000000"/>
          <w:sz w:val="27"/>
          <w:szCs w:val="27"/>
        </w:rPr>
        <w:t>. a process requesting entry into their critical section will get a turn eventually, and there is a limit as to how many other processes get to go first. )</w:t>
      </w:r>
    </w:p>
    <w:p w:rsidR="00AD06C8" w:rsidRDefault="00AD06C8" w:rsidP="00137B94">
      <w:pPr>
        <w:numPr>
          <w:ilvl w:val="0"/>
          <w:numId w:val="56"/>
        </w:numPr>
        <w:spacing w:before="100" w:beforeAutospacing="1" w:after="100" w:afterAutospacing="1" w:line="240" w:lineRule="auto"/>
        <w:jc w:val="both"/>
        <w:rPr>
          <w:color w:val="000000"/>
          <w:sz w:val="27"/>
          <w:szCs w:val="27"/>
        </w:rPr>
      </w:pPr>
      <w:r>
        <w:rPr>
          <w:color w:val="000000"/>
          <w:sz w:val="27"/>
          <w:szCs w:val="27"/>
        </w:rPr>
        <w:t>We assume that all processes proceed at a non-zero speed, but no assumptions can be made regarding the </w:t>
      </w:r>
      <w:r>
        <w:rPr>
          <w:rStyle w:val="Strong"/>
          <w:i/>
          <w:iCs/>
          <w:color w:val="000000"/>
          <w:sz w:val="27"/>
          <w:szCs w:val="27"/>
        </w:rPr>
        <w:t>relative</w:t>
      </w:r>
      <w:r>
        <w:rPr>
          <w:color w:val="000000"/>
          <w:sz w:val="27"/>
          <w:szCs w:val="27"/>
        </w:rPr>
        <w:t> speed of one process versus another.</w:t>
      </w:r>
    </w:p>
    <w:p w:rsidR="00AD06C8" w:rsidRDefault="00AD06C8" w:rsidP="00137B94">
      <w:pPr>
        <w:numPr>
          <w:ilvl w:val="0"/>
          <w:numId w:val="56"/>
        </w:numPr>
        <w:spacing w:before="100" w:beforeAutospacing="1" w:after="100" w:afterAutospacing="1" w:line="240" w:lineRule="auto"/>
        <w:jc w:val="both"/>
        <w:rPr>
          <w:color w:val="000000"/>
          <w:sz w:val="27"/>
          <w:szCs w:val="27"/>
        </w:rPr>
      </w:pPr>
      <w:r>
        <w:rPr>
          <w:color w:val="000000"/>
          <w:sz w:val="27"/>
          <w:szCs w:val="27"/>
        </w:rPr>
        <w:t>Kernel processes can also be subject to race conditions, which can be especially problematic when updating commonly shared kernel data structures such as open file tables or virtual memory management. Accordingly kernels can take on one of two forms:</w:t>
      </w:r>
    </w:p>
    <w:p w:rsidR="00AD06C8" w:rsidRDefault="00AD06C8" w:rsidP="00137B94">
      <w:pPr>
        <w:numPr>
          <w:ilvl w:val="1"/>
          <w:numId w:val="57"/>
        </w:numPr>
        <w:spacing w:before="100" w:beforeAutospacing="1" w:after="100" w:afterAutospacing="1" w:line="240" w:lineRule="auto"/>
        <w:jc w:val="both"/>
        <w:rPr>
          <w:color w:val="000000"/>
          <w:sz w:val="27"/>
          <w:szCs w:val="27"/>
        </w:rPr>
      </w:pPr>
      <w:r>
        <w:rPr>
          <w:color w:val="000000"/>
          <w:sz w:val="27"/>
          <w:szCs w:val="27"/>
        </w:rPr>
        <w:t>Non-preemptive kernels do not allow processes to be interrupted while in kernel mode. This eliminates the possibility of kernel-mode race conditions, but requires kernel mode operations to complete very quickly, and can be problematic for real-time systems, because timing cannot be guaranteed.</w:t>
      </w:r>
    </w:p>
    <w:p w:rsidR="00AD06C8" w:rsidRDefault="00AD06C8" w:rsidP="00137B94">
      <w:pPr>
        <w:numPr>
          <w:ilvl w:val="1"/>
          <w:numId w:val="57"/>
        </w:numPr>
        <w:spacing w:before="100" w:beforeAutospacing="1" w:after="100" w:afterAutospacing="1" w:line="240" w:lineRule="auto"/>
        <w:jc w:val="both"/>
        <w:rPr>
          <w:color w:val="000000"/>
          <w:sz w:val="27"/>
          <w:szCs w:val="27"/>
        </w:rPr>
      </w:pPr>
      <w:r>
        <w:rPr>
          <w:color w:val="000000"/>
          <w:sz w:val="27"/>
          <w:szCs w:val="27"/>
        </w:rPr>
        <w:t>Preemptive kernels allow for real-time operations, but must be carefully written to avoid race conditions. This can be especially tricky on SMP systems, in which multiple kernel processes may be running simultaneously on different processors.</w:t>
      </w:r>
    </w:p>
    <w:p w:rsidR="00AD06C8" w:rsidRDefault="00AD06C8" w:rsidP="00137B94">
      <w:pPr>
        <w:numPr>
          <w:ilvl w:val="0"/>
          <w:numId w:val="57"/>
        </w:numPr>
        <w:spacing w:before="100" w:beforeAutospacing="1" w:after="100" w:afterAutospacing="1" w:line="240" w:lineRule="auto"/>
        <w:jc w:val="both"/>
        <w:rPr>
          <w:color w:val="000000"/>
          <w:sz w:val="27"/>
          <w:szCs w:val="27"/>
        </w:rPr>
      </w:pPr>
      <w:r>
        <w:rPr>
          <w:color w:val="000000"/>
          <w:sz w:val="27"/>
          <w:szCs w:val="27"/>
        </w:rPr>
        <w:lastRenderedPageBreak/>
        <w:t>Non-preemptive kernels include Windows XP, 2000, traditional UNIX, and Linux prior to 2.6; Preemptive kernels include Linux 2.6 and later, and some commercial UNIXes such as Solaris and IRIX. </w:t>
      </w:r>
    </w:p>
    <w:p w:rsidR="00AD06C8" w:rsidRDefault="00AD06C8" w:rsidP="00137B94">
      <w:pPr>
        <w:pStyle w:val="Heading3"/>
        <w:jc w:val="both"/>
        <w:rPr>
          <w:color w:val="000000"/>
          <w:sz w:val="27"/>
          <w:szCs w:val="27"/>
        </w:rPr>
      </w:pPr>
      <w:r>
        <w:rPr>
          <w:color w:val="000000"/>
        </w:rPr>
        <w:t>5.3 Peterson's Solution</w:t>
      </w:r>
    </w:p>
    <w:p w:rsidR="00AD06C8" w:rsidRDefault="00AD06C8" w:rsidP="00137B94">
      <w:pPr>
        <w:numPr>
          <w:ilvl w:val="0"/>
          <w:numId w:val="58"/>
        </w:numPr>
        <w:spacing w:before="100" w:beforeAutospacing="1" w:after="100" w:afterAutospacing="1" w:line="240" w:lineRule="auto"/>
        <w:jc w:val="both"/>
        <w:rPr>
          <w:color w:val="000000"/>
          <w:sz w:val="27"/>
          <w:szCs w:val="27"/>
        </w:rPr>
      </w:pPr>
      <w:r>
        <w:rPr>
          <w:color w:val="000000"/>
          <w:sz w:val="27"/>
          <w:szCs w:val="27"/>
        </w:rPr>
        <w:t>Peterson's Solution is a classic software-based solution to the critical section problem. It is unfortunately not guaranteed to work on modern hardware, due to vagaries of load and store operations, but it illustrates a number of important concepts.</w:t>
      </w:r>
    </w:p>
    <w:p w:rsidR="00AD06C8" w:rsidRDefault="00AD06C8" w:rsidP="00137B94">
      <w:pPr>
        <w:numPr>
          <w:ilvl w:val="0"/>
          <w:numId w:val="58"/>
        </w:numPr>
        <w:spacing w:before="100" w:beforeAutospacing="1" w:after="100" w:afterAutospacing="1" w:line="240" w:lineRule="auto"/>
        <w:jc w:val="both"/>
        <w:rPr>
          <w:color w:val="000000"/>
          <w:sz w:val="27"/>
          <w:szCs w:val="27"/>
        </w:rPr>
      </w:pPr>
      <w:r>
        <w:rPr>
          <w:color w:val="000000"/>
          <w:sz w:val="27"/>
          <w:szCs w:val="27"/>
        </w:rPr>
        <w:t xml:space="preserve">Peterson's solution is based on two processes, P0 and P1, which alternate between their critical sections and remainder sections. For convenience of discussion, "this" process is Pi, and the "other" process is </w:t>
      </w:r>
      <w:proofErr w:type="spellStart"/>
      <w:r>
        <w:rPr>
          <w:color w:val="000000"/>
          <w:sz w:val="27"/>
          <w:szCs w:val="27"/>
        </w:rPr>
        <w:t>Pj</w:t>
      </w:r>
      <w:proofErr w:type="spellEnd"/>
      <w:r>
        <w:rPr>
          <w:color w:val="000000"/>
          <w:sz w:val="27"/>
          <w:szCs w:val="27"/>
        </w:rPr>
        <w:t>. ( I.e. j = 1 - i )</w:t>
      </w:r>
    </w:p>
    <w:p w:rsidR="00AD06C8" w:rsidRDefault="00AD06C8" w:rsidP="00137B94">
      <w:pPr>
        <w:numPr>
          <w:ilvl w:val="0"/>
          <w:numId w:val="58"/>
        </w:numPr>
        <w:spacing w:before="100" w:beforeAutospacing="1" w:after="100" w:afterAutospacing="1" w:line="240" w:lineRule="auto"/>
        <w:jc w:val="both"/>
        <w:rPr>
          <w:color w:val="000000"/>
          <w:sz w:val="27"/>
          <w:szCs w:val="27"/>
        </w:rPr>
      </w:pPr>
      <w:r>
        <w:rPr>
          <w:color w:val="000000"/>
          <w:sz w:val="27"/>
          <w:szCs w:val="27"/>
        </w:rPr>
        <w:t>Peterson's solution requires two shared data items:</w:t>
      </w:r>
    </w:p>
    <w:p w:rsidR="00AD06C8" w:rsidRDefault="00AD06C8" w:rsidP="00137B94">
      <w:pPr>
        <w:numPr>
          <w:ilvl w:val="1"/>
          <w:numId w:val="58"/>
        </w:numPr>
        <w:spacing w:before="100" w:beforeAutospacing="1" w:after="100" w:afterAutospacing="1" w:line="240" w:lineRule="auto"/>
        <w:jc w:val="both"/>
        <w:rPr>
          <w:color w:val="000000"/>
          <w:sz w:val="27"/>
          <w:szCs w:val="27"/>
        </w:rPr>
      </w:pPr>
      <w:proofErr w:type="spellStart"/>
      <w:proofErr w:type="gramStart"/>
      <w:r>
        <w:rPr>
          <w:rStyle w:val="Strong"/>
          <w:color w:val="000000"/>
          <w:sz w:val="27"/>
          <w:szCs w:val="27"/>
        </w:rPr>
        <w:t>int</w:t>
      </w:r>
      <w:proofErr w:type="spellEnd"/>
      <w:proofErr w:type="gramEnd"/>
      <w:r>
        <w:rPr>
          <w:rStyle w:val="Strong"/>
          <w:color w:val="000000"/>
          <w:sz w:val="27"/>
          <w:szCs w:val="27"/>
        </w:rPr>
        <w:t xml:space="preserve"> turn</w:t>
      </w:r>
      <w:r>
        <w:rPr>
          <w:color w:val="000000"/>
          <w:sz w:val="27"/>
          <w:szCs w:val="27"/>
        </w:rPr>
        <w:t> - Indicates whose turn it is to enter into the critical section. If turn = = i, then process i is allowed into their critical section.</w:t>
      </w:r>
    </w:p>
    <w:p w:rsidR="00AD06C8" w:rsidRDefault="00AD06C8" w:rsidP="00137B94">
      <w:pPr>
        <w:numPr>
          <w:ilvl w:val="1"/>
          <w:numId w:val="58"/>
        </w:numPr>
        <w:spacing w:before="100" w:beforeAutospacing="1" w:after="100" w:afterAutospacing="1" w:line="240" w:lineRule="auto"/>
        <w:jc w:val="both"/>
        <w:rPr>
          <w:color w:val="000000"/>
          <w:sz w:val="27"/>
          <w:szCs w:val="27"/>
        </w:rPr>
      </w:pPr>
      <w:proofErr w:type="spellStart"/>
      <w:proofErr w:type="gramStart"/>
      <w:r>
        <w:rPr>
          <w:rStyle w:val="Strong"/>
          <w:color w:val="000000"/>
          <w:sz w:val="27"/>
          <w:szCs w:val="27"/>
        </w:rPr>
        <w:t>boolean</w:t>
      </w:r>
      <w:proofErr w:type="spellEnd"/>
      <w:proofErr w:type="gramEnd"/>
      <w:r>
        <w:rPr>
          <w:rStyle w:val="Strong"/>
          <w:color w:val="000000"/>
          <w:sz w:val="27"/>
          <w:szCs w:val="27"/>
        </w:rPr>
        <w:t xml:space="preserve"> flag[ 2 ]</w:t>
      </w:r>
      <w:r>
        <w:rPr>
          <w:color w:val="000000"/>
          <w:sz w:val="27"/>
          <w:szCs w:val="27"/>
        </w:rPr>
        <w:t> - Indicates when a process </w:t>
      </w:r>
      <w:r>
        <w:rPr>
          <w:rStyle w:val="Strong"/>
          <w:i/>
          <w:iCs/>
          <w:color w:val="000000"/>
          <w:sz w:val="27"/>
          <w:szCs w:val="27"/>
        </w:rPr>
        <w:t>wants to</w:t>
      </w:r>
      <w:r>
        <w:rPr>
          <w:color w:val="000000"/>
          <w:sz w:val="27"/>
          <w:szCs w:val="27"/>
        </w:rPr>
        <w:t> enter into their critical section. When process i wants to enter their critical section, it sets flag</w:t>
      </w:r>
      <w:proofErr w:type="gramStart"/>
      <w:r>
        <w:rPr>
          <w:color w:val="000000"/>
          <w:sz w:val="27"/>
          <w:szCs w:val="27"/>
        </w:rPr>
        <w:t>[ i</w:t>
      </w:r>
      <w:proofErr w:type="gramEnd"/>
      <w:r>
        <w:rPr>
          <w:color w:val="000000"/>
          <w:sz w:val="27"/>
          <w:szCs w:val="27"/>
        </w:rPr>
        <w:t xml:space="preserve"> ] to true.</w:t>
      </w:r>
    </w:p>
    <w:p w:rsidR="00AD06C8" w:rsidRDefault="00AD06C8" w:rsidP="00137B94">
      <w:pPr>
        <w:numPr>
          <w:ilvl w:val="0"/>
          <w:numId w:val="58"/>
        </w:numPr>
        <w:spacing w:before="100" w:beforeAutospacing="1" w:after="100" w:afterAutospacing="1" w:line="240" w:lineRule="auto"/>
        <w:jc w:val="both"/>
        <w:rPr>
          <w:color w:val="000000"/>
          <w:sz w:val="27"/>
          <w:szCs w:val="27"/>
        </w:rPr>
      </w:pPr>
      <w:r>
        <w:rPr>
          <w:color w:val="000000"/>
          <w:sz w:val="27"/>
          <w:szCs w:val="27"/>
        </w:rPr>
        <w:t>In the following diagram, the entry and exit sections are enclosed in boxes.</w:t>
      </w:r>
    </w:p>
    <w:p w:rsidR="00AD06C8" w:rsidRDefault="00AD06C8" w:rsidP="00137B94">
      <w:pPr>
        <w:numPr>
          <w:ilvl w:val="1"/>
          <w:numId w:val="58"/>
        </w:numPr>
        <w:spacing w:before="100" w:beforeAutospacing="1" w:after="100" w:afterAutospacing="1" w:line="240" w:lineRule="auto"/>
        <w:jc w:val="both"/>
        <w:rPr>
          <w:color w:val="000000"/>
          <w:sz w:val="27"/>
          <w:szCs w:val="27"/>
        </w:rPr>
      </w:pPr>
      <w:r>
        <w:rPr>
          <w:color w:val="000000"/>
          <w:sz w:val="27"/>
          <w:szCs w:val="27"/>
        </w:rPr>
        <w:t>In the entry section, process i first raises a flag indicating a desire to enter the critical section.</w:t>
      </w:r>
    </w:p>
    <w:p w:rsidR="00AD06C8" w:rsidRDefault="00AD06C8" w:rsidP="00137B94">
      <w:pPr>
        <w:numPr>
          <w:ilvl w:val="1"/>
          <w:numId w:val="58"/>
        </w:numPr>
        <w:spacing w:before="100" w:beforeAutospacing="1" w:after="100" w:afterAutospacing="1" w:line="240" w:lineRule="auto"/>
        <w:jc w:val="both"/>
        <w:rPr>
          <w:color w:val="000000"/>
          <w:sz w:val="27"/>
          <w:szCs w:val="27"/>
        </w:rPr>
      </w:pPr>
      <w:r>
        <w:rPr>
          <w:color w:val="000000"/>
          <w:sz w:val="27"/>
          <w:szCs w:val="27"/>
        </w:rPr>
        <w:t>Then turn is set to</w:t>
      </w:r>
      <w:r>
        <w:rPr>
          <w:rStyle w:val="Strong"/>
          <w:i/>
          <w:iCs/>
          <w:color w:val="000000"/>
          <w:sz w:val="27"/>
          <w:szCs w:val="27"/>
        </w:rPr>
        <w:t> j </w:t>
      </w:r>
      <w:r>
        <w:rPr>
          <w:color w:val="000000"/>
          <w:sz w:val="27"/>
          <w:szCs w:val="27"/>
        </w:rPr>
        <w:t>to allow the </w:t>
      </w:r>
      <w:r>
        <w:rPr>
          <w:rStyle w:val="Strong"/>
          <w:i/>
          <w:iCs/>
          <w:color w:val="000000"/>
          <w:sz w:val="27"/>
          <w:szCs w:val="27"/>
        </w:rPr>
        <w:t>other</w:t>
      </w:r>
      <w:r>
        <w:rPr>
          <w:color w:val="000000"/>
          <w:sz w:val="27"/>
          <w:szCs w:val="27"/>
        </w:rPr>
        <w:t> process to enter their critical section</w:t>
      </w:r>
      <w:r>
        <w:rPr>
          <w:rStyle w:val="Strong"/>
          <w:i/>
          <w:iCs/>
          <w:color w:val="000000"/>
          <w:sz w:val="27"/>
          <w:szCs w:val="27"/>
        </w:rPr>
        <w:t> if process j so desires.</w:t>
      </w:r>
    </w:p>
    <w:p w:rsidR="00AD06C8" w:rsidRDefault="00AD06C8" w:rsidP="00137B94">
      <w:pPr>
        <w:numPr>
          <w:ilvl w:val="1"/>
          <w:numId w:val="58"/>
        </w:numPr>
        <w:spacing w:before="100" w:beforeAutospacing="1" w:after="100" w:afterAutospacing="1" w:line="240" w:lineRule="auto"/>
        <w:jc w:val="both"/>
        <w:rPr>
          <w:color w:val="000000"/>
          <w:sz w:val="27"/>
          <w:szCs w:val="27"/>
        </w:rPr>
      </w:pPr>
      <w:r>
        <w:rPr>
          <w:color w:val="000000"/>
          <w:sz w:val="27"/>
          <w:szCs w:val="27"/>
        </w:rPr>
        <w:t xml:space="preserve">The while loop is a busy loop </w:t>
      </w:r>
      <w:proofErr w:type="gramStart"/>
      <w:r>
        <w:rPr>
          <w:color w:val="000000"/>
          <w:sz w:val="27"/>
          <w:szCs w:val="27"/>
        </w:rPr>
        <w:t>( notice</w:t>
      </w:r>
      <w:proofErr w:type="gramEnd"/>
      <w:r>
        <w:rPr>
          <w:color w:val="000000"/>
          <w:sz w:val="27"/>
          <w:szCs w:val="27"/>
        </w:rPr>
        <w:t xml:space="preserve"> the semicolon at the end ), which makes process i wait as long as process j has the turn and wants to enter the critical section.</w:t>
      </w:r>
    </w:p>
    <w:p w:rsidR="00AD06C8" w:rsidRDefault="00AD06C8" w:rsidP="00137B94">
      <w:pPr>
        <w:numPr>
          <w:ilvl w:val="1"/>
          <w:numId w:val="58"/>
        </w:numPr>
        <w:spacing w:before="100" w:beforeAutospacing="1" w:after="100" w:afterAutospacing="1" w:line="240" w:lineRule="auto"/>
        <w:jc w:val="both"/>
        <w:rPr>
          <w:color w:val="000000"/>
          <w:sz w:val="27"/>
          <w:szCs w:val="27"/>
        </w:rPr>
      </w:pPr>
      <w:r>
        <w:rPr>
          <w:color w:val="000000"/>
          <w:sz w:val="27"/>
          <w:szCs w:val="27"/>
        </w:rPr>
        <w:t>Process i lowers the flag</w:t>
      </w:r>
      <w:proofErr w:type="gramStart"/>
      <w:r>
        <w:rPr>
          <w:color w:val="000000"/>
          <w:sz w:val="27"/>
          <w:szCs w:val="27"/>
        </w:rPr>
        <w:t>[ i</w:t>
      </w:r>
      <w:proofErr w:type="gramEnd"/>
      <w:r>
        <w:rPr>
          <w:color w:val="000000"/>
          <w:sz w:val="27"/>
          <w:szCs w:val="27"/>
        </w:rPr>
        <w:t xml:space="preserve"> ] in the exit section, allowing process j to continue if it has been waiting.</w:t>
      </w:r>
    </w:p>
    <w:p w:rsidR="00FA5933" w:rsidRDefault="00FA5933" w:rsidP="00137B94">
      <w:pPr>
        <w:spacing w:before="100" w:beforeAutospacing="1" w:after="100" w:afterAutospacing="1" w:line="240" w:lineRule="auto"/>
        <w:ind w:left="720"/>
        <w:jc w:val="both"/>
        <w:rPr>
          <w:color w:val="000000"/>
          <w:sz w:val="27"/>
          <w:szCs w:val="27"/>
        </w:rPr>
      </w:pPr>
    </w:p>
    <w:p w:rsidR="00FA5933" w:rsidRDefault="00FA5933" w:rsidP="00137B94">
      <w:pPr>
        <w:spacing w:before="100" w:beforeAutospacing="1" w:after="100" w:afterAutospacing="1" w:line="240" w:lineRule="auto"/>
        <w:ind w:left="720"/>
        <w:jc w:val="both"/>
        <w:rPr>
          <w:color w:val="000000"/>
          <w:sz w:val="27"/>
          <w:szCs w:val="27"/>
        </w:rPr>
      </w:pPr>
    </w:p>
    <w:p w:rsidR="00FA5933" w:rsidRDefault="00AD06C8" w:rsidP="00137B94">
      <w:pPr>
        <w:pStyle w:val="NormalWeb"/>
        <w:jc w:val="both"/>
        <w:rPr>
          <w:rStyle w:val="Strong"/>
          <w:rFonts w:eastAsiaTheme="majorEastAsia"/>
          <w:color w:val="000000"/>
          <w:sz w:val="27"/>
          <w:szCs w:val="27"/>
        </w:rPr>
      </w:pPr>
      <w:r>
        <w:rPr>
          <w:noProof/>
          <w:color w:val="000000"/>
          <w:sz w:val="27"/>
          <w:szCs w:val="27"/>
        </w:rPr>
        <w:lastRenderedPageBreak/>
        <w:drawing>
          <wp:inline distT="0" distB="0" distL="0" distR="0">
            <wp:extent cx="5133975" cy="3686175"/>
            <wp:effectExtent l="19050" t="0" r="9525" b="0"/>
            <wp:docPr id="44" name="Picture 44" descr="https://www.cs.uic.edu/~jbell/CourseNotes/OperatingSystems/images/Chapter5/5_02_Peter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uic.edu/~jbell/CourseNotes/OperatingSystems/images/Chapter5/5_02_Petersons.jpg"/>
                    <pic:cNvPicPr>
                      <a:picLocks noChangeAspect="1" noChangeArrowheads="1"/>
                    </pic:cNvPicPr>
                  </pic:nvPicPr>
                  <pic:blipFill>
                    <a:blip r:embed="rId39"/>
                    <a:srcRect/>
                    <a:stretch>
                      <a:fillRect/>
                    </a:stretch>
                  </pic:blipFill>
                  <pic:spPr bwMode="auto">
                    <a:xfrm>
                      <a:off x="0" y="0"/>
                      <a:ext cx="5133975" cy="36861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5.2 - The structure of process Pi in Peterson's solution.</w:t>
      </w:r>
    </w:p>
    <w:p w:rsidR="00E2386A" w:rsidRPr="00E2386A" w:rsidRDefault="00E2386A" w:rsidP="00137B94">
      <w:pPr>
        <w:pStyle w:val="NormalWeb"/>
        <w:jc w:val="both"/>
        <w:rPr>
          <w:rFonts w:eastAsiaTheme="majorEastAsia"/>
          <w:b/>
          <w:bCs/>
          <w:color w:val="000000"/>
          <w:sz w:val="27"/>
          <w:szCs w:val="27"/>
        </w:rPr>
      </w:pPr>
    </w:p>
    <w:p w:rsidR="00AD06C8" w:rsidRDefault="00AD06C8" w:rsidP="00137B94">
      <w:pPr>
        <w:numPr>
          <w:ilvl w:val="0"/>
          <w:numId w:val="59"/>
        </w:numPr>
        <w:spacing w:before="100" w:beforeAutospacing="1" w:after="100" w:afterAutospacing="1" w:line="240" w:lineRule="auto"/>
        <w:jc w:val="both"/>
        <w:rPr>
          <w:color w:val="000000"/>
          <w:sz w:val="27"/>
          <w:szCs w:val="27"/>
        </w:rPr>
      </w:pPr>
      <w:r>
        <w:rPr>
          <w:color w:val="000000"/>
          <w:sz w:val="27"/>
          <w:szCs w:val="27"/>
        </w:rPr>
        <w:t>To prove that the solution is correct, we must examine the three conditions listed above:</w:t>
      </w:r>
    </w:p>
    <w:p w:rsidR="00AD06C8" w:rsidRDefault="00AD06C8" w:rsidP="00137B94">
      <w:pPr>
        <w:numPr>
          <w:ilvl w:val="1"/>
          <w:numId w:val="59"/>
        </w:numPr>
        <w:spacing w:before="100" w:beforeAutospacing="1" w:after="100" w:afterAutospacing="1" w:line="240" w:lineRule="auto"/>
        <w:jc w:val="both"/>
        <w:rPr>
          <w:color w:val="000000"/>
          <w:sz w:val="27"/>
          <w:szCs w:val="27"/>
        </w:rPr>
      </w:pPr>
      <w:r>
        <w:rPr>
          <w:rStyle w:val="Strong"/>
          <w:color w:val="000000"/>
          <w:sz w:val="27"/>
          <w:szCs w:val="27"/>
        </w:rPr>
        <w:t>Mutual exclusion</w:t>
      </w:r>
      <w:r>
        <w:rPr>
          <w:color w:val="000000"/>
          <w:sz w:val="27"/>
          <w:szCs w:val="27"/>
        </w:rPr>
        <w:t> - If one process is executing their critical section when the other wishes to do so, the second process will become blocked by the flag of the first process. If both processes attempt to enter at the same time, the last process to execute "turn = j" will be blocked.</w:t>
      </w:r>
    </w:p>
    <w:p w:rsidR="00AD06C8" w:rsidRDefault="00AD06C8" w:rsidP="00137B94">
      <w:pPr>
        <w:numPr>
          <w:ilvl w:val="1"/>
          <w:numId w:val="59"/>
        </w:numPr>
        <w:spacing w:before="100" w:beforeAutospacing="1" w:after="100" w:afterAutospacing="1" w:line="240" w:lineRule="auto"/>
        <w:jc w:val="both"/>
        <w:rPr>
          <w:color w:val="000000"/>
          <w:sz w:val="27"/>
          <w:szCs w:val="27"/>
        </w:rPr>
      </w:pPr>
      <w:r>
        <w:rPr>
          <w:rStyle w:val="Strong"/>
          <w:color w:val="000000"/>
          <w:sz w:val="27"/>
          <w:szCs w:val="27"/>
        </w:rPr>
        <w:t>Progress</w:t>
      </w:r>
      <w:r>
        <w:rPr>
          <w:color w:val="000000"/>
          <w:sz w:val="27"/>
          <w:szCs w:val="27"/>
        </w:rPr>
        <w:t xml:space="preserve"> - Each process can only be blocked at the while if the other process wants to use the critical section </w:t>
      </w:r>
      <w:proofErr w:type="gramStart"/>
      <w:r>
        <w:rPr>
          <w:color w:val="000000"/>
          <w:sz w:val="27"/>
          <w:szCs w:val="27"/>
        </w:rPr>
        <w:t>( flag</w:t>
      </w:r>
      <w:proofErr w:type="gramEnd"/>
      <w:r>
        <w:rPr>
          <w:color w:val="000000"/>
          <w:sz w:val="27"/>
          <w:szCs w:val="27"/>
        </w:rPr>
        <w:t>[ j ] = = true ), AND it is the other process's turn to use the critical section ( turn = = j ). If both of those conditions are true, then the other process ( j ) will be allowed to enter the critical section, and upon exiting the critical section, will set flag[ j ] to false, releasing process i. The shared variable turn assures that only one process at a time can be blocked, and the flag variable allows one process to release the other when exiting their critical section.</w:t>
      </w:r>
    </w:p>
    <w:p w:rsidR="00AD06C8" w:rsidRDefault="00AD06C8" w:rsidP="00137B94">
      <w:pPr>
        <w:numPr>
          <w:ilvl w:val="1"/>
          <w:numId w:val="59"/>
        </w:numPr>
        <w:spacing w:before="100" w:beforeAutospacing="1" w:after="100" w:afterAutospacing="1" w:line="240" w:lineRule="auto"/>
        <w:jc w:val="both"/>
        <w:rPr>
          <w:color w:val="000000"/>
          <w:sz w:val="27"/>
          <w:szCs w:val="27"/>
        </w:rPr>
      </w:pPr>
      <w:r>
        <w:rPr>
          <w:rStyle w:val="Strong"/>
          <w:color w:val="000000"/>
          <w:sz w:val="27"/>
          <w:szCs w:val="27"/>
        </w:rPr>
        <w:t>Bounded Waiting</w:t>
      </w:r>
      <w:r>
        <w:rPr>
          <w:color w:val="000000"/>
          <w:sz w:val="27"/>
          <w:szCs w:val="27"/>
        </w:rPr>
        <w:t> - As each process enters their entry section, they set the turn variable to be the other processes turn. Since no process ever sets it back to their own turn, this ensures that each process will have to let the other process go first at most one time before it becomes their turn again.</w:t>
      </w:r>
    </w:p>
    <w:p w:rsidR="00AD06C8" w:rsidRDefault="00AD06C8" w:rsidP="00137B94">
      <w:pPr>
        <w:numPr>
          <w:ilvl w:val="0"/>
          <w:numId w:val="59"/>
        </w:numPr>
        <w:spacing w:before="100" w:beforeAutospacing="1" w:after="100" w:afterAutospacing="1" w:line="240" w:lineRule="auto"/>
        <w:jc w:val="both"/>
        <w:rPr>
          <w:color w:val="000000"/>
          <w:sz w:val="27"/>
          <w:szCs w:val="27"/>
        </w:rPr>
      </w:pPr>
      <w:r>
        <w:rPr>
          <w:color w:val="000000"/>
          <w:sz w:val="27"/>
          <w:szCs w:val="27"/>
        </w:rPr>
        <w:lastRenderedPageBreak/>
        <w:t>Note that the instruction "turn = j" is </w:t>
      </w:r>
      <w:r>
        <w:rPr>
          <w:rStyle w:val="Strong"/>
          <w:i/>
          <w:iCs/>
          <w:color w:val="000000"/>
          <w:sz w:val="27"/>
          <w:szCs w:val="27"/>
        </w:rPr>
        <w:t>atomic, </w:t>
      </w:r>
      <w:r>
        <w:rPr>
          <w:color w:val="000000"/>
          <w:sz w:val="27"/>
          <w:szCs w:val="27"/>
        </w:rPr>
        <w:t>that is it is a single machine instruction which cannot be interrupted.</w:t>
      </w:r>
    </w:p>
    <w:p w:rsidR="009653B8" w:rsidRPr="009653B8" w:rsidRDefault="009653B8" w:rsidP="00137B94">
      <w:pPr>
        <w:pStyle w:val="Heading4"/>
        <w:shd w:val="clear" w:color="auto" w:fill="FFFFFF"/>
        <w:spacing w:before="150" w:after="150"/>
        <w:jc w:val="both"/>
        <w:rPr>
          <w:rFonts w:asciiTheme="minorHAnsi" w:eastAsiaTheme="minorHAnsi" w:hAnsiTheme="minorHAnsi" w:cstheme="minorBidi"/>
          <w:bCs w:val="0"/>
          <w:i w:val="0"/>
          <w:iCs w:val="0"/>
          <w:color w:val="000000"/>
          <w:sz w:val="27"/>
          <w:szCs w:val="27"/>
        </w:rPr>
      </w:pPr>
      <w:r w:rsidRPr="009653B8">
        <w:rPr>
          <w:rFonts w:asciiTheme="minorHAnsi" w:eastAsiaTheme="minorHAnsi" w:hAnsiTheme="minorHAnsi" w:cstheme="minorBidi"/>
          <w:bCs w:val="0"/>
          <w:i w:val="0"/>
          <w:iCs w:val="0"/>
          <w:color w:val="000000"/>
          <w:sz w:val="27"/>
          <w:szCs w:val="27"/>
        </w:rPr>
        <w:t>Properties followed by this solution:</w:t>
      </w:r>
    </w:p>
    <w:p w:rsidR="009653B8" w:rsidRPr="009653B8" w:rsidRDefault="009653B8" w:rsidP="00137B94">
      <w:pPr>
        <w:numPr>
          <w:ilvl w:val="0"/>
          <w:numId w:val="99"/>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Mutual Exclusion: This condition is followed, explained in above example.</w:t>
      </w:r>
    </w:p>
    <w:p w:rsidR="009653B8" w:rsidRPr="009653B8" w:rsidRDefault="009653B8" w:rsidP="00137B94">
      <w:pPr>
        <w:numPr>
          <w:ilvl w:val="0"/>
          <w:numId w:val="99"/>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Progress: It is definitely followed as whichever process needs critical section, will make the INTERESTED value as true.</w:t>
      </w:r>
    </w:p>
    <w:p w:rsidR="009653B8" w:rsidRPr="009653B8" w:rsidRDefault="009653B8" w:rsidP="00137B94">
      <w:pPr>
        <w:numPr>
          <w:ilvl w:val="0"/>
          <w:numId w:val="99"/>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Bounded Waiting: This property is also followed as whichever process can make the TURN variable first, will get into critical section.</w:t>
      </w:r>
    </w:p>
    <w:p w:rsidR="009653B8" w:rsidRPr="009653B8" w:rsidRDefault="009653B8" w:rsidP="00137B94">
      <w:pPr>
        <w:numPr>
          <w:ilvl w:val="0"/>
          <w:numId w:val="99"/>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Platform Neutrality: yes because the solution is in user mode.</w:t>
      </w:r>
    </w:p>
    <w:p w:rsidR="009653B8" w:rsidRPr="009653B8" w:rsidRDefault="009653B8" w:rsidP="00137B94">
      <w:pPr>
        <w:spacing w:after="0"/>
        <w:jc w:val="both"/>
        <w:rPr>
          <w:b/>
          <w:color w:val="000000"/>
          <w:sz w:val="27"/>
          <w:szCs w:val="27"/>
        </w:rPr>
      </w:pPr>
      <w:r w:rsidRPr="009653B8">
        <w:rPr>
          <w:b/>
          <w:color w:val="000000"/>
          <w:sz w:val="27"/>
          <w:szCs w:val="27"/>
        </w:rPr>
        <w:t>Disadvantage:</w:t>
      </w:r>
    </w:p>
    <w:p w:rsidR="009653B8" w:rsidRPr="009653B8" w:rsidRDefault="009653B8" w:rsidP="00137B94">
      <w:pPr>
        <w:numPr>
          <w:ilvl w:val="0"/>
          <w:numId w:val="100"/>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This solution works for 2 processes, but this solution is best scheme in user mode for critical section.</w:t>
      </w:r>
    </w:p>
    <w:p w:rsidR="009653B8" w:rsidRPr="009653B8" w:rsidRDefault="009653B8" w:rsidP="00137B94">
      <w:pPr>
        <w:numPr>
          <w:ilvl w:val="0"/>
          <w:numId w:val="100"/>
        </w:numPr>
        <w:shd w:val="clear" w:color="auto" w:fill="FFFFFF"/>
        <w:spacing w:before="100" w:beforeAutospacing="1" w:after="100" w:afterAutospacing="1" w:line="240" w:lineRule="auto"/>
        <w:jc w:val="both"/>
        <w:rPr>
          <w:color w:val="000000"/>
          <w:sz w:val="27"/>
          <w:szCs w:val="27"/>
        </w:rPr>
      </w:pPr>
      <w:r w:rsidRPr="009653B8">
        <w:rPr>
          <w:color w:val="000000"/>
          <w:sz w:val="27"/>
          <w:szCs w:val="27"/>
        </w:rPr>
        <w:t>This is also a busy waiting solution so CPU time is wasted. And because of that “SPIN LOCK” problem can come. And this problem can come in any of the busy waiting solution.</w:t>
      </w:r>
    </w:p>
    <w:p w:rsidR="009653B8" w:rsidRDefault="009653B8" w:rsidP="00137B94">
      <w:pPr>
        <w:spacing w:before="100" w:beforeAutospacing="1" w:after="100" w:afterAutospacing="1" w:line="240" w:lineRule="auto"/>
        <w:ind w:left="720"/>
        <w:jc w:val="both"/>
        <w:rPr>
          <w:color w:val="000000"/>
          <w:sz w:val="27"/>
          <w:szCs w:val="27"/>
        </w:rPr>
      </w:pPr>
    </w:p>
    <w:p w:rsidR="00AD06C8" w:rsidRPr="00E2386A" w:rsidRDefault="00AD06C8" w:rsidP="00137B94">
      <w:pPr>
        <w:pStyle w:val="Heading3"/>
        <w:jc w:val="both"/>
        <w:rPr>
          <w:color w:val="000000"/>
          <w:sz w:val="28"/>
          <w:szCs w:val="28"/>
        </w:rPr>
      </w:pPr>
      <w:r w:rsidRPr="00E2386A">
        <w:rPr>
          <w:color w:val="000000"/>
          <w:sz w:val="28"/>
          <w:szCs w:val="28"/>
        </w:rPr>
        <w:t>5.4 Synchronization Hardware</w:t>
      </w:r>
    </w:p>
    <w:p w:rsidR="00AD06C8" w:rsidRDefault="00AD06C8" w:rsidP="00137B94">
      <w:pPr>
        <w:numPr>
          <w:ilvl w:val="0"/>
          <w:numId w:val="60"/>
        </w:numPr>
        <w:spacing w:before="100" w:beforeAutospacing="1" w:after="100" w:afterAutospacing="1" w:line="240" w:lineRule="auto"/>
        <w:jc w:val="both"/>
        <w:rPr>
          <w:color w:val="000000"/>
          <w:sz w:val="27"/>
          <w:szCs w:val="27"/>
        </w:rPr>
      </w:pPr>
      <w:r>
        <w:rPr>
          <w:color w:val="000000"/>
          <w:sz w:val="27"/>
          <w:szCs w:val="27"/>
        </w:rPr>
        <w:t>To generalize the solution(s) expressed above, each process when entering their critical section must set some sort of </w:t>
      </w:r>
      <w:r>
        <w:rPr>
          <w:rStyle w:val="Strong"/>
          <w:i/>
          <w:iCs/>
          <w:color w:val="000000"/>
          <w:sz w:val="27"/>
          <w:szCs w:val="27"/>
        </w:rPr>
        <w:t>lock</w:t>
      </w:r>
      <w:r>
        <w:rPr>
          <w:color w:val="000000"/>
          <w:sz w:val="27"/>
          <w:szCs w:val="27"/>
        </w:rPr>
        <w:t>, to prevent other processes from entering their critical sections simultaneously, and must release the lock when exiting their critical section, to allow other processes to proceed. Obviously it must be possible to attain the lock only when no other process has already set a lock. Specific implementations of this general procedure can get quite complicated, and may include hardware solutions as outlined in this section.</w:t>
      </w:r>
    </w:p>
    <w:p w:rsidR="00AD06C8" w:rsidRDefault="00AD06C8" w:rsidP="00137B94">
      <w:pPr>
        <w:numPr>
          <w:ilvl w:val="0"/>
          <w:numId w:val="60"/>
        </w:numPr>
        <w:spacing w:before="100" w:beforeAutospacing="1" w:after="100" w:afterAutospacing="1" w:line="240" w:lineRule="auto"/>
        <w:jc w:val="both"/>
        <w:rPr>
          <w:color w:val="000000"/>
          <w:sz w:val="27"/>
          <w:szCs w:val="27"/>
        </w:rPr>
      </w:pPr>
      <w:r>
        <w:rPr>
          <w:color w:val="000000"/>
          <w:sz w:val="27"/>
          <w:szCs w:val="27"/>
        </w:rPr>
        <w:t>One simple solution to the critical section problem is to simply prevent a process from being interrupted while in their critical section, which is the approach taken by non preemptive kernels. Unfortunately this does not work well in multiprocessor environments, due to the difficulties in disabling and the re-enabling interrupts on all processors. There is also a question as to how this approach affects timing if the clock interrupt is disabled.</w:t>
      </w:r>
    </w:p>
    <w:p w:rsidR="00AD06C8" w:rsidRDefault="00AD06C8" w:rsidP="00137B94">
      <w:pPr>
        <w:numPr>
          <w:ilvl w:val="0"/>
          <w:numId w:val="60"/>
        </w:numPr>
        <w:spacing w:before="100" w:beforeAutospacing="1" w:after="100" w:afterAutospacing="1" w:line="240" w:lineRule="auto"/>
        <w:jc w:val="both"/>
        <w:rPr>
          <w:color w:val="000000"/>
          <w:sz w:val="27"/>
          <w:szCs w:val="27"/>
        </w:rPr>
      </w:pPr>
      <w:r>
        <w:rPr>
          <w:color w:val="000000"/>
          <w:sz w:val="27"/>
          <w:szCs w:val="27"/>
        </w:rPr>
        <w:t>Another approach is for hardware to provide certain </w:t>
      </w:r>
      <w:r>
        <w:rPr>
          <w:rStyle w:val="Strong"/>
          <w:i/>
          <w:iCs/>
          <w:color w:val="000000"/>
          <w:sz w:val="27"/>
          <w:szCs w:val="27"/>
        </w:rPr>
        <w:t>atomic</w:t>
      </w:r>
      <w:r>
        <w:rPr>
          <w:color w:val="000000"/>
          <w:sz w:val="27"/>
          <w:szCs w:val="27"/>
        </w:rPr>
        <w:t xml:space="preserve"> operations. These operations are guaranteed to operate as a single instruction, without interruption. One such operation is the "Test and Set", which simultaneously </w:t>
      </w:r>
      <w:r>
        <w:rPr>
          <w:color w:val="000000"/>
          <w:sz w:val="27"/>
          <w:szCs w:val="27"/>
        </w:rPr>
        <w:lastRenderedPageBreak/>
        <w:t xml:space="preserve">sets a </w:t>
      </w:r>
      <w:proofErr w:type="spellStart"/>
      <w:r>
        <w:rPr>
          <w:color w:val="000000"/>
          <w:sz w:val="27"/>
          <w:szCs w:val="27"/>
        </w:rPr>
        <w:t>boolean</w:t>
      </w:r>
      <w:proofErr w:type="spellEnd"/>
      <w:r>
        <w:rPr>
          <w:color w:val="000000"/>
          <w:sz w:val="27"/>
          <w:szCs w:val="27"/>
        </w:rPr>
        <w:t xml:space="preserve"> lock variable and returns its previous value, as shown in Figures 5.3 and 5.4:</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5848350" cy="5095875"/>
            <wp:effectExtent l="19050" t="0" r="0" b="0"/>
            <wp:docPr id="45" name="Picture 45" descr="https://www.cs.uic.edu/~jbell/CourseNotes/OperatingSystems/images/Chapter5/5_0304_TestAnd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uic.edu/~jbell/CourseNotes/OperatingSystems/images/Chapter5/5_0304_TestAndSet.jpg"/>
                    <pic:cNvPicPr>
                      <a:picLocks noChangeAspect="1" noChangeArrowheads="1"/>
                    </pic:cNvPicPr>
                  </pic:nvPicPr>
                  <pic:blipFill>
                    <a:blip r:embed="rId40"/>
                    <a:srcRect/>
                    <a:stretch>
                      <a:fillRect/>
                    </a:stretch>
                  </pic:blipFill>
                  <pic:spPr bwMode="auto">
                    <a:xfrm>
                      <a:off x="0" y="0"/>
                      <a:ext cx="5848350" cy="50958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Figures 5.3 and 5.4 illustrate "</w:t>
      </w:r>
      <w:proofErr w:type="spellStart"/>
      <w:r>
        <w:rPr>
          <w:rStyle w:val="Strong"/>
          <w:rFonts w:eastAsiaTheme="majorEastAsia"/>
          <w:color w:val="000000"/>
          <w:sz w:val="27"/>
          <w:szCs w:val="27"/>
        </w:rPr>
        <w:t>test_and_</w:t>
      </w:r>
      <w:proofErr w:type="gramStart"/>
      <w:r>
        <w:rPr>
          <w:rStyle w:val="Strong"/>
          <w:rFonts w:eastAsiaTheme="majorEastAsia"/>
          <w:color w:val="000000"/>
          <w:sz w:val="27"/>
          <w:szCs w:val="27"/>
        </w:rPr>
        <w:t>set</w:t>
      </w:r>
      <w:proofErr w:type="spellEnd"/>
      <w:r>
        <w:rPr>
          <w:rStyle w:val="Strong"/>
          <w:rFonts w:eastAsiaTheme="majorEastAsia"/>
          <w:color w:val="000000"/>
          <w:sz w:val="27"/>
          <w:szCs w:val="27"/>
        </w:rPr>
        <w:t>(</w:t>
      </w:r>
      <w:proofErr w:type="gramEnd"/>
      <w:r>
        <w:rPr>
          <w:rStyle w:val="Strong"/>
          <w:rFonts w:eastAsiaTheme="majorEastAsia"/>
          <w:color w:val="000000"/>
          <w:sz w:val="27"/>
          <w:szCs w:val="27"/>
        </w:rPr>
        <w:t xml:space="preserve"> )" function</w:t>
      </w:r>
    </w:p>
    <w:p w:rsidR="00AD06C8" w:rsidRDefault="00AD06C8" w:rsidP="00137B94">
      <w:pPr>
        <w:numPr>
          <w:ilvl w:val="0"/>
          <w:numId w:val="61"/>
        </w:numPr>
        <w:spacing w:before="100" w:beforeAutospacing="1" w:after="100" w:afterAutospacing="1" w:line="240" w:lineRule="auto"/>
        <w:jc w:val="both"/>
        <w:rPr>
          <w:color w:val="000000"/>
          <w:sz w:val="27"/>
          <w:szCs w:val="27"/>
        </w:rPr>
      </w:pPr>
      <w:r>
        <w:rPr>
          <w:color w:val="000000"/>
          <w:sz w:val="27"/>
          <w:szCs w:val="27"/>
        </w:rPr>
        <w:t xml:space="preserve">Another variation on the test-and-set is an atomic swap of two </w:t>
      </w:r>
      <w:proofErr w:type="spellStart"/>
      <w:r>
        <w:rPr>
          <w:color w:val="000000"/>
          <w:sz w:val="27"/>
          <w:szCs w:val="27"/>
        </w:rPr>
        <w:t>booleans</w:t>
      </w:r>
      <w:proofErr w:type="spellEnd"/>
      <w:r>
        <w:rPr>
          <w:color w:val="000000"/>
          <w:sz w:val="27"/>
          <w:szCs w:val="27"/>
        </w:rPr>
        <w:t>, as shown in Figures 5.5 and 5.6:</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6658225" cy="6067425"/>
            <wp:effectExtent l="19050" t="0" r="9275" b="0"/>
            <wp:docPr id="46" name="Picture 46" descr="https://www.cs.uic.edu/~jbell/CourseNotes/OperatingSystems/images/Chapter5/5_0506_CompareAndSw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uic.edu/~jbell/CourseNotes/OperatingSystems/images/Chapter5/5_0506_CompareAndSwap.jpg"/>
                    <pic:cNvPicPr>
                      <a:picLocks noChangeAspect="1" noChangeArrowheads="1"/>
                    </pic:cNvPicPr>
                  </pic:nvPicPr>
                  <pic:blipFill>
                    <a:blip r:embed="rId41"/>
                    <a:srcRect/>
                    <a:stretch>
                      <a:fillRect/>
                    </a:stretch>
                  </pic:blipFill>
                  <pic:spPr bwMode="auto">
                    <a:xfrm>
                      <a:off x="0" y="0"/>
                      <a:ext cx="6658225" cy="6067425"/>
                    </a:xfrm>
                    <a:prstGeom prst="rect">
                      <a:avLst/>
                    </a:prstGeom>
                    <a:noFill/>
                    <a:ln w="9525">
                      <a:noFill/>
                      <a:miter lim="800000"/>
                      <a:headEnd/>
                      <a:tailEnd/>
                    </a:ln>
                  </pic:spPr>
                </pic:pic>
              </a:graphicData>
            </a:graphic>
          </wp:inline>
        </w:drawing>
      </w:r>
    </w:p>
    <w:p w:rsidR="00AD06C8" w:rsidRDefault="00AD06C8" w:rsidP="00137B94">
      <w:pPr>
        <w:numPr>
          <w:ilvl w:val="0"/>
          <w:numId w:val="62"/>
        </w:numPr>
        <w:spacing w:before="100" w:beforeAutospacing="1" w:after="100" w:afterAutospacing="1" w:line="240" w:lineRule="auto"/>
        <w:jc w:val="both"/>
        <w:rPr>
          <w:color w:val="000000"/>
          <w:sz w:val="27"/>
          <w:szCs w:val="27"/>
        </w:rPr>
      </w:pPr>
      <w:r>
        <w:rPr>
          <w:color w:val="000000"/>
          <w:sz w:val="27"/>
          <w:szCs w:val="27"/>
        </w:rPr>
        <w:t xml:space="preserve">The above examples satisfy the mutual exclusion requirement, but unfortunately do not guarantee bounded waiting. If there are multiple processes trying to get into their critical sections, there is no guarantee of what order they will enter, and any one process could have the bad luck to wait forever until they got their turn in the critical section. </w:t>
      </w:r>
      <w:proofErr w:type="gramStart"/>
      <w:r>
        <w:rPr>
          <w:color w:val="000000"/>
          <w:sz w:val="27"/>
          <w:szCs w:val="27"/>
        </w:rPr>
        <w:t>( Since</w:t>
      </w:r>
      <w:proofErr w:type="gramEnd"/>
      <w:r>
        <w:rPr>
          <w:color w:val="000000"/>
          <w:sz w:val="27"/>
          <w:szCs w:val="27"/>
        </w:rPr>
        <w:t xml:space="preserve"> there is no guarantee as to the relative </w:t>
      </w:r>
      <w:r>
        <w:rPr>
          <w:rStyle w:val="Strong"/>
          <w:i/>
          <w:iCs/>
          <w:color w:val="000000"/>
          <w:sz w:val="27"/>
          <w:szCs w:val="27"/>
        </w:rPr>
        <w:t>rates</w:t>
      </w:r>
      <w:r>
        <w:rPr>
          <w:color w:val="000000"/>
          <w:sz w:val="27"/>
          <w:szCs w:val="27"/>
        </w:rPr>
        <w:t> of the processes, a very fast process could theoretically release the lock, whip through their remainder section, and re-lock the lock before a slower process got a chance. As more and more processes are involved vying for the same resource, the odds of a slow process getting locked out completely increase. )</w:t>
      </w:r>
    </w:p>
    <w:p w:rsidR="00AD06C8" w:rsidRDefault="00AD06C8" w:rsidP="00137B94">
      <w:pPr>
        <w:numPr>
          <w:ilvl w:val="0"/>
          <w:numId w:val="62"/>
        </w:numPr>
        <w:spacing w:before="100" w:beforeAutospacing="1" w:after="100" w:afterAutospacing="1" w:line="240" w:lineRule="auto"/>
        <w:jc w:val="both"/>
        <w:rPr>
          <w:color w:val="000000"/>
          <w:sz w:val="27"/>
          <w:szCs w:val="27"/>
        </w:rPr>
      </w:pPr>
      <w:r>
        <w:rPr>
          <w:color w:val="000000"/>
          <w:sz w:val="27"/>
          <w:szCs w:val="27"/>
        </w:rPr>
        <w:t xml:space="preserve">Figure 5.7 illustrates a solution using test-and-set that does satisfy this requirement, using two shared data </w:t>
      </w:r>
      <w:r>
        <w:rPr>
          <w:color w:val="000000"/>
          <w:sz w:val="27"/>
          <w:szCs w:val="27"/>
        </w:rPr>
        <w:lastRenderedPageBreak/>
        <w:t>structures, </w:t>
      </w:r>
      <w:proofErr w:type="spellStart"/>
      <w:r>
        <w:rPr>
          <w:rStyle w:val="courierfont"/>
          <w:rFonts w:ascii="Courier New" w:hAnsi="Courier New" w:cs="Courier New"/>
          <w:color w:val="000000"/>
          <w:sz w:val="27"/>
          <w:szCs w:val="27"/>
        </w:rPr>
        <w:t>booleanlock</w:t>
      </w:r>
      <w:proofErr w:type="spellEnd"/>
      <w:r>
        <w:rPr>
          <w:color w:val="000000"/>
          <w:sz w:val="27"/>
          <w:szCs w:val="27"/>
        </w:rPr>
        <w:t> and </w:t>
      </w:r>
      <w:proofErr w:type="spellStart"/>
      <w:r>
        <w:rPr>
          <w:rStyle w:val="courierfont"/>
          <w:rFonts w:ascii="Courier New" w:hAnsi="Courier New" w:cs="Courier New"/>
          <w:color w:val="000000"/>
          <w:sz w:val="27"/>
          <w:szCs w:val="27"/>
        </w:rPr>
        <w:t>boolean</w:t>
      </w:r>
      <w:proofErr w:type="spellEnd"/>
      <w:r>
        <w:rPr>
          <w:rStyle w:val="courierfont"/>
          <w:rFonts w:ascii="Courier New" w:hAnsi="Courier New" w:cs="Courier New"/>
          <w:color w:val="000000"/>
          <w:sz w:val="27"/>
          <w:szCs w:val="27"/>
        </w:rPr>
        <w:t xml:space="preserve"> waiting[ N ]</w:t>
      </w:r>
      <w:r>
        <w:rPr>
          <w:color w:val="000000"/>
          <w:sz w:val="27"/>
          <w:szCs w:val="27"/>
        </w:rPr>
        <w:t>, where N is the number of processes in contention for critical sections:</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5981700" cy="5076825"/>
            <wp:effectExtent l="19050" t="0" r="0" b="0"/>
            <wp:docPr id="47" name="Picture 47" descr="https://www.cs.uic.edu/~jbell/CourseNotes/OperatingSystems/images/Chapter5/5_07_TestAndS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uic.edu/~jbell/CourseNotes/OperatingSystems/images/Chapter5/5_07_TestAndSet2.jpg"/>
                    <pic:cNvPicPr>
                      <a:picLocks noChangeAspect="1" noChangeArrowheads="1"/>
                    </pic:cNvPicPr>
                  </pic:nvPicPr>
                  <pic:blipFill>
                    <a:blip r:embed="rId42"/>
                    <a:srcRect/>
                    <a:stretch>
                      <a:fillRect/>
                    </a:stretch>
                  </pic:blipFill>
                  <pic:spPr bwMode="auto">
                    <a:xfrm>
                      <a:off x="0" y="0"/>
                      <a:ext cx="5981700" cy="50768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 xml:space="preserve">Figure 5.7 Bounded-waiting mutual exclusion with </w:t>
      </w:r>
      <w:proofErr w:type="spellStart"/>
      <w:proofErr w:type="gramStart"/>
      <w:r>
        <w:rPr>
          <w:rStyle w:val="Strong"/>
          <w:rFonts w:eastAsiaTheme="majorEastAsia"/>
          <w:color w:val="000000"/>
          <w:sz w:val="27"/>
          <w:szCs w:val="27"/>
        </w:rPr>
        <w:t>TestAndSet</w:t>
      </w:r>
      <w:proofErr w:type="spellEnd"/>
      <w:r>
        <w:rPr>
          <w:rStyle w:val="Strong"/>
          <w:rFonts w:eastAsiaTheme="majorEastAsia"/>
          <w:color w:val="000000"/>
          <w:sz w:val="27"/>
          <w:szCs w:val="27"/>
        </w:rPr>
        <w:t>(</w:t>
      </w:r>
      <w:proofErr w:type="gramEnd"/>
      <w:r>
        <w:rPr>
          <w:rStyle w:val="Strong"/>
          <w:rFonts w:eastAsiaTheme="majorEastAsia"/>
          <w:color w:val="000000"/>
          <w:sz w:val="27"/>
          <w:szCs w:val="27"/>
        </w:rPr>
        <w:t xml:space="preserve"> ).</w:t>
      </w:r>
    </w:p>
    <w:p w:rsidR="00AD06C8" w:rsidRDefault="00AD06C8" w:rsidP="00137B94">
      <w:pPr>
        <w:numPr>
          <w:ilvl w:val="0"/>
          <w:numId w:val="63"/>
        </w:numPr>
        <w:spacing w:before="100" w:beforeAutospacing="1" w:after="100" w:afterAutospacing="1" w:line="240" w:lineRule="auto"/>
        <w:jc w:val="both"/>
        <w:rPr>
          <w:color w:val="000000"/>
          <w:sz w:val="27"/>
          <w:szCs w:val="27"/>
        </w:rPr>
      </w:pPr>
      <w:r>
        <w:rPr>
          <w:color w:val="000000"/>
          <w:sz w:val="27"/>
          <w:szCs w:val="27"/>
        </w:rPr>
        <w:t xml:space="preserve">The key feature of the above algorithm is that a process blocks on the AND of the critical section being locked and that this process is in the waiting state. When exiting a critical section, the exiting process does not just unlock the critical section and let the other processes have a free-for-all trying to get in. Rather it first looks in an orderly progression ( starting with the next process on the list ) for a process that has been waiting, and if it finds one, then it releases that particular process from its waiting state, without unlocking the critical section, thereby allowing a specific process into the critical section while continuing to block all the others. Only if there </w:t>
      </w:r>
      <w:proofErr w:type="gramStart"/>
      <w:r>
        <w:rPr>
          <w:color w:val="000000"/>
          <w:sz w:val="27"/>
          <w:szCs w:val="27"/>
        </w:rPr>
        <w:t>are</w:t>
      </w:r>
      <w:proofErr w:type="gramEnd"/>
      <w:r>
        <w:rPr>
          <w:color w:val="000000"/>
          <w:sz w:val="27"/>
          <w:szCs w:val="27"/>
        </w:rPr>
        <w:t xml:space="preserve"> no other processes currently waiting is the general lock removed, allowing the next process to come along access to the critical section.</w:t>
      </w:r>
    </w:p>
    <w:p w:rsidR="00AD06C8" w:rsidRDefault="00AD06C8" w:rsidP="00137B94">
      <w:pPr>
        <w:numPr>
          <w:ilvl w:val="0"/>
          <w:numId w:val="63"/>
        </w:numPr>
        <w:spacing w:before="100" w:beforeAutospacing="1" w:after="100" w:afterAutospacing="1" w:line="240" w:lineRule="auto"/>
        <w:jc w:val="both"/>
        <w:rPr>
          <w:color w:val="000000"/>
          <w:sz w:val="27"/>
          <w:szCs w:val="27"/>
        </w:rPr>
      </w:pPr>
      <w:r>
        <w:rPr>
          <w:color w:val="000000"/>
          <w:sz w:val="27"/>
          <w:szCs w:val="27"/>
        </w:rPr>
        <w:lastRenderedPageBreak/>
        <w:t>Unfortunately, hardware level locks are especially difficult to implement in multi-processor architectures. Discussion of such issues is left to books on advanced computer architecture.</w:t>
      </w:r>
    </w:p>
    <w:p w:rsidR="00AD06C8" w:rsidRPr="00E2386A" w:rsidRDefault="00AD06C8" w:rsidP="00137B94">
      <w:pPr>
        <w:pStyle w:val="Heading3"/>
        <w:jc w:val="both"/>
        <w:rPr>
          <w:color w:val="000000"/>
          <w:sz w:val="28"/>
          <w:szCs w:val="28"/>
        </w:rPr>
      </w:pPr>
      <w:r w:rsidRPr="00E2386A">
        <w:rPr>
          <w:color w:val="000000"/>
          <w:sz w:val="28"/>
          <w:szCs w:val="28"/>
        </w:rPr>
        <w:t xml:space="preserve">5.5 </w:t>
      </w:r>
      <w:proofErr w:type="spellStart"/>
      <w:r w:rsidRPr="00E2386A">
        <w:rPr>
          <w:color w:val="000000"/>
          <w:sz w:val="28"/>
          <w:szCs w:val="28"/>
        </w:rPr>
        <w:t>Mutex</w:t>
      </w:r>
      <w:proofErr w:type="spellEnd"/>
      <w:r w:rsidRPr="00E2386A">
        <w:rPr>
          <w:color w:val="000000"/>
          <w:sz w:val="28"/>
          <w:szCs w:val="28"/>
        </w:rPr>
        <w:t xml:space="preserve"> Locks</w:t>
      </w:r>
    </w:p>
    <w:p w:rsidR="00AD06C8" w:rsidRDefault="00AD06C8" w:rsidP="00137B94">
      <w:pPr>
        <w:numPr>
          <w:ilvl w:val="0"/>
          <w:numId w:val="64"/>
        </w:numPr>
        <w:spacing w:before="100" w:beforeAutospacing="1" w:after="100" w:afterAutospacing="1" w:line="240" w:lineRule="auto"/>
        <w:jc w:val="both"/>
        <w:rPr>
          <w:color w:val="000000"/>
          <w:sz w:val="27"/>
          <w:szCs w:val="27"/>
        </w:rPr>
      </w:pPr>
      <w:r>
        <w:rPr>
          <w:color w:val="000000"/>
          <w:sz w:val="27"/>
          <w:szCs w:val="27"/>
        </w:rPr>
        <w:t>The hardware solutions presented above are often difficult for ordinary programmers to access, particularly on multi-processor machines, and particularly because they are often platform-dependent.</w:t>
      </w:r>
    </w:p>
    <w:p w:rsidR="00AD06C8" w:rsidRDefault="00AD06C8" w:rsidP="00137B94">
      <w:pPr>
        <w:numPr>
          <w:ilvl w:val="0"/>
          <w:numId w:val="64"/>
        </w:numPr>
        <w:spacing w:before="100" w:beforeAutospacing="1" w:after="100" w:afterAutospacing="1" w:line="240" w:lineRule="auto"/>
        <w:jc w:val="both"/>
        <w:rPr>
          <w:color w:val="000000"/>
          <w:sz w:val="27"/>
          <w:szCs w:val="27"/>
        </w:rPr>
      </w:pPr>
      <w:r>
        <w:rPr>
          <w:color w:val="000000"/>
          <w:sz w:val="27"/>
          <w:szCs w:val="27"/>
        </w:rPr>
        <w:t>Therefore most systems offer a software API equivalent called </w:t>
      </w:r>
      <w:proofErr w:type="spellStart"/>
      <w:r>
        <w:rPr>
          <w:rStyle w:val="Strong"/>
          <w:i/>
          <w:iCs/>
          <w:color w:val="000000"/>
          <w:sz w:val="27"/>
          <w:szCs w:val="27"/>
        </w:rPr>
        <w:t>mutex</w:t>
      </w:r>
      <w:proofErr w:type="spellEnd"/>
      <w:r>
        <w:rPr>
          <w:rStyle w:val="Strong"/>
          <w:i/>
          <w:iCs/>
          <w:color w:val="000000"/>
          <w:sz w:val="27"/>
          <w:szCs w:val="27"/>
        </w:rPr>
        <w:t xml:space="preserve"> locks</w:t>
      </w:r>
      <w:r>
        <w:rPr>
          <w:color w:val="000000"/>
          <w:sz w:val="27"/>
          <w:szCs w:val="27"/>
        </w:rPr>
        <w:t> or simply </w:t>
      </w:r>
      <w:proofErr w:type="spellStart"/>
      <w:r>
        <w:rPr>
          <w:rStyle w:val="Strong"/>
          <w:i/>
          <w:iCs/>
          <w:color w:val="000000"/>
          <w:sz w:val="27"/>
          <w:szCs w:val="27"/>
        </w:rPr>
        <w:t>mutexes</w:t>
      </w:r>
      <w:proofErr w:type="spellEnd"/>
      <w:r>
        <w:rPr>
          <w:rStyle w:val="Strong"/>
          <w:i/>
          <w:iCs/>
          <w:color w:val="000000"/>
          <w:sz w:val="27"/>
          <w:szCs w:val="27"/>
        </w:rPr>
        <w:t>.</w:t>
      </w:r>
      <w:r>
        <w:rPr>
          <w:color w:val="000000"/>
          <w:sz w:val="27"/>
          <w:szCs w:val="27"/>
        </w:rPr>
        <w:t> ( For mutual exclusion )</w:t>
      </w:r>
    </w:p>
    <w:p w:rsidR="00AD06C8" w:rsidRDefault="00AD06C8" w:rsidP="00137B94">
      <w:pPr>
        <w:numPr>
          <w:ilvl w:val="0"/>
          <w:numId w:val="64"/>
        </w:numPr>
        <w:spacing w:before="100" w:beforeAutospacing="1" w:after="100" w:afterAutospacing="1" w:line="240" w:lineRule="auto"/>
        <w:jc w:val="both"/>
        <w:rPr>
          <w:color w:val="000000"/>
          <w:sz w:val="27"/>
          <w:szCs w:val="27"/>
        </w:rPr>
      </w:pPr>
      <w:r>
        <w:rPr>
          <w:color w:val="000000"/>
          <w:sz w:val="27"/>
          <w:szCs w:val="27"/>
        </w:rPr>
        <w:t xml:space="preserve">The terminology when using </w:t>
      </w:r>
      <w:proofErr w:type="spellStart"/>
      <w:r>
        <w:rPr>
          <w:color w:val="000000"/>
          <w:sz w:val="27"/>
          <w:szCs w:val="27"/>
        </w:rPr>
        <w:t>mutexes</w:t>
      </w:r>
      <w:proofErr w:type="spellEnd"/>
      <w:r>
        <w:rPr>
          <w:color w:val="000000"/>
          <w:sz w:val="27"/>
          <w:szCs w:val="27"/>
        </w:rPr>
        <w:t xml:space="preserve"> is to </w:t>
      </w:r>
      <w:r>
        <w:rPr>
          <w:rStyle w:val="Strong"/>
          <w:i/>
          <w:iCs/>
          <w:color w:val="000000"/>
          <w:sz w:val="27"/>
          <w:szCs w:val="27"/>
        </w:rPr>
        <w:t>acquire</w:t>
      </w:r>
      <w:r>
        <w:rPr>
          <w:color w:val="000000"/>
          <w:sz w:val="27"/>
          <w:szCs w:val="27"/>
        </w:rPr>
        <w:t> a lock prior to entering a critical section, and to </w:t>
      </w:r>
      <w:r>
        <w:rPr>
          <w:rStyle w:val="Strong"/>
          <w:i/>
          <w:iCs/>
          <w:color w:val="000000"/>
          <w:sz w:val="27"/>
          <w:szCs w:val="27"/>
        </w:rPr>
        <w:t>release</w:t>
      </w:r>
      <w:r>
        <w:rPr>
          <w:rStyle w:val="Strong"/>
          <w:color w:val="000000"/>
          <w:sz w:val="27"/>
          <w:szCs w:val="27"/>
        </w:rPr>
        <w:t> it when exiting, as shown in Figure 5.8:</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5857875" cy="3114675"/>
            <wp:effectExtent l="19050" t="0" r="9525" b="0"/>
            <wp:docPr id="48" name="Picture 48" descr="https://www.cs.uic.edu/~jbell/CourseNotes/OperatingSystems/images/Chapter5/5_08_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uic.edu/~jbell/CourseNotes/OperatingSystems/images/Chapter5/5_08_Locks.jpg"/>
                    <pic:cNvPicPr>
                      <a:picLocks noChangeAspect="1" noChangeArrowheads="1"/>
                    </pic:cNvPicPr>
                  </pic:nvPicPr>
                  <pic:blipFill>
                    <a:blip r:embed="rId43"/>
                    <a:srcRect/>
                    <a:stretch>
                      <a:fillRect/>
                    </a:stretch>
                  </pic:blipFill>
                  <pic:spPr bwMode="auto">
                    <a:xfrm>
                      <a:off x="0" y="0"/>
                      <a:ext cx="5857875" cy="311467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 xml:space="preserve">Figure 5.8 - Solution to the critical-section problem using </w:t>
      </w:r>
      <w:proofErr w:type="spellStart"/>
      <w:r>
        <w:rPr>
          <w:rStyle w:val="Strong"/>
          <w:rFonts w:eastAsiaTheme="majorEastAsia"/>
          <w:color w:val="000000"/>
          <w:sz w:val="27"/>
          <w:szCs w:val="27"/>
        </w:rPr>
        <w:t>mutex</w:t>
      </w:r>
      <w:proofErr w:type="spellEnd"/>
      <w:r>
        <w:rPr>
          <w:rStyle w:val="Strong"/>
          <w:rFonts w:eastAsiaTheme="majorEastAsia"/>
          <w:color w:val="000000"/>
          <w:sz w:val="27"/>
          <w:szCs w:val="27"/>
        </w:rPr>
        <w:t xml:space="preserve"> locks</w:t>
      </w:r>
    </w:p>
    <w:p w:rsidR="00AD06C8" w:rsidRDefault="00AD06C8" w:rsidP="00137B94">
      <w:pPr>
        <w:numPr>
          <w:ilvl w:val="0"/>
          <w:numId w:val="65"/>
        </w:numPr>
        <w:spacing w:before="100" w:beforeAutospacing="1" w:after="100" w:afterAutospacing="1" w:line="240" w:lineRule="auto"/>
        <w:jc w:val="both"/>
        <w:rPr>
          <w:color w:val="000000"/>
          <w:sz w:val="27"/>
          <w:szCs w:val="27"/>
        </w:rPr>
      </w:pPr>
      <w:r>
        <w:rPr>
          <w:color w:val="000000"/>
          <w:sz w:val="27"/>
          <w:szCs w:val="27"/>
        </w:rPr>
        <w:t xml:space="preserve">Just as with hardware locks, the acquire step will block the process if the lock is in use by another process, and both </w:t>
      </w:r>
      <w:proofErr w:type="gramStart"/>
      <w:r>
        <w:rPr>
          <w:color w:val="000000"/>
          <w:sz w:val="27"/>
          <w:szCs w:val="27"/>
        </w:rPr>
        <w:t>the acquire</w:t>
      </w:r>
      <w:proofErr w:type="gramEnd"/>
      <w:r>
        <w:rPr>
          <w:color w:val="000000"/>
          <w:sz w:val="27"/>
          <w:szCs w:val="27"/>
        </w:rPr>
        <w:t xml:space="preserve"> and release operations are atomic.</w:t>
      </w:r>
    </w:p>
    <w:p w:rsidR="00AD06C8" w:rsidRDefault="00AD06C8" w:rsidP="00137B94">
      <w:pPr>
        <w:numPr>
          <w:ilvl w:val="0"/>
          <w:numId w:val="65"/>
        </w:numPr>
        <w:spacing w:before="100" w:beforeAutospacing="1" w:after="100" w:afterAutospacing="1" w:line="240" w:lineRule="auto"/>
        <w:jc w:val="both"/>
        <w:rPr>
          <w:color w:val="000000"/>
          <w:sz w:val="27"/>
          <w:szCs w:val="27"/>
        </w:rPr>
      </w:pPr>
      <w:r>
        <w:rPr>
          <w:color w:val="000000"/>
          <w:sz w:val="27"/>
          <w:szCs w:val="27"/>
        </w:rPr>
        <w:t xml:space="preserve">Acquire and release can be implemented as shown here, based on a </w:t>
      </w:r>
      <w:proofErr w:type="spellStart"/>
      <w:r>
        <w:rPr>
          <w:color w:val="000000"/>
          <w:sz w:val="27"/>
          <w:szCs w:val="27"/>
        </w:rPr>
        <w:t>boolean</w:t>
      </w:r>
      <w:proofErr w:type="spellEnd"/>
      <w:r>
        <w:rPr>
          <w:color w:val="000000"/>
          <w:sz w:val="27"/>
          <w:szCs w:val="27"/>
        </w:rPr>
        <w:t xml:space="preserve"> variable "available":</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3581400" cy="3762375"/>
            <wp:effectExtent l="19050" t="0" r="0" b="0"/>
            <wp:docPr id="49" name="Picture 49" descr="https://www.cs.uic.edu/~jbell/CourseNotes/OperatingSystems/images/Chapter5/5_Acquire_Re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uic.edu/~jbell/CourseNotes/OperatingSystems/images/Chapter5/5_Acquire_Release.jpg"/>
                    <pic:cNvPicPr>
                      <a:picLocks noChangeAspect="1" noChangeArrowheads="1"/>
                    </pic:cNvPicPr>
                  </pic:nvPicPr>
                  <pic:blipFill>
                    <a:blip r:embed="rId44"/>
                    <a:srcRect/>
                    <a:stretch>
                      <a:fillRect/>
                    </a:stretch>
                  </pic:blipFill>
                  <pic:spPr bwMode="auto">
                    <a:xfrm>
                      <a:off x="0" y="0"/>
                      <a:ext cx="3581400" cy="3762375"/>
                    </a:xfrm>
                    <a:prstGeom prst="rect">
                      <a:avLst/>
                    </a:prstGeom>
                    <a:noFill/>
                    <a:ln w="9525">
                      <a:noFill/>
                      <a:miter lim="800000"/>
                      <a:headEnd/>
                      <a:tailEnd/>
                    </a:ln>
                  </pic:spPr>
                </pic:pic>
              </a:graphicData>
            </a:graphic>
          </wp:inline>
        </w:drawing>
      </w:r>
    </w:p>
    <w:p w:rsidR="00AD06C8" w:rsidRDefault="00AD06C8" w:rsidP="00137B94">
      <w:pPr>
        <w:numPr>
          <w:ilvl w:val="0"/>
          <w:numId w:val="66"/>
        </w:numPr>
        <w:spacing w:before="100" w:beforeAutospacing="1" w:after="100" w:afterAutospacing="1" w:line="240" w:lineRule="auto"/>
        <w:jc w:val="both"/>
        <w:rPr>
          <w:color w:val="000000"/>
          <w:sz w:val="27"/>
          <w:szCs w:val="27"/>
        </w:rPr>
      </w:pPr>
      <w:r>
        <w:rPr>
          <w:color w:val="000000"/>
          <w:sz w:val="27"/>
          <w:szCs w:val="27"/>
        </w:rPr>
        <w:t xml:space="preserve">One problem with the implementation shown here, </w:t>
      </w:r>
      <w:proofErr w:type="gramStart"/>
      <w:r>
        <w:rPr>
          <w:color w:val="000000"/>
          <w:sz w:val="27"/>
          <w:szCs w:val="27"/>
        </w:rPr>
        <w:t>( and</w:t>
      </w:r>
      <w:proofErr w:type="gramEnd"/>
      <w:r>
        <w:rPr>
          <w:color w:val="000000"/>
          <w:sz w:val="27"/>
          <w:szCs w:val="27"/>
        </w:rPr>
        <w:t xml:space="preserve"> in the hardware solutions presented earlier ), is the busy loop used to block processes in the acquire phase. These types of locks are referred to as </w:t>
      </w:r>
      <w:r>
        <w:rPr>
          <w:rStyle w:val="Strong"/>
          <w:i/>
          <w:iCs/>
          <w:color w:val="000000"/>
          <w:sz w:val="27"/>
          <w:szCs w:val="27"/>
        </w:rPr>
        <w:t>spinlocks</w:t>
      </w:r>
      <w:r>
        <w:rPr>
          <w:color w:val="000000"/>
          <w:sz w:val="27"/>
          <w:szCs w:val="27"/>
        </w:rPr>
        <w:t>, because the CPU just sits and spins while blocking the process.</w:t>
      </w:r>
    </w:p>
    <w:p w:rsidR="00AD06C8" w:rsidRDefault="00AD06C8" w:rsidP="00137B94">
      <w:pPr>
        <w:numPr>
          <w:ilvl w:val="0"/>
          <w:numId w:val="66"/>
        </w:numPr>
        <w:spacing w:before="100" w:beforeAutospacing="1" w:after="100" w:afterAutospacing="1" w:line="240" w:lineRule="auto"/>
        <w:jc w:val="both"/>
        <w:rPr>
          <w:color w:val="000000"/>
          <w:sz w:val="27"/>
          <w:szCs w:val="27"/>
        </w:rPr>
      </w:pPr>
      <w:r>
        <w:rPr>
          <w:color w:val="000000"/>
          <w:sz w:val="27"/>
          <w:szCs w:val="27"/>
        </w:rPr>
        <w:t xml:space="preserve">Spinlocks are wasteful of </w:t>
      </w:r>
      <w:proofErr w:type="spellStart"/>
      <w:proofErr w:type="gramStart"/>
      <w:r>
        <w:rPr>
          <w:color w:val="000000"/>
          <w:sz w:val="27"/>
          <w:szCs w:val="27"/>
        </w:rPr>
        <w:t>cpu</w:t>
      </w:r>
      <w:proofErr w:type="spellEnd"/>
      <w:proofErr w:type="gramEnd"/>
      <w:r>
        <w:rPr>
          <w:color w:val="000000"/>
          <w:sz w:val="27"/>
          <w:szCs w:val="27"/>
        </w:rPr>
        <w:t xml:space="preserve"> cycles, and are a really bad idea on single-</w:t>
      </w:r>
      <w:proofErr w:type="spellStart"/>
      <w:r>
        <w:rPr>
          <w:color w:val="000000"/>
          <w:sz w:val="27"/>
          <w:szCs w:val="27"/>
        </w:rPr>
        <w:t>cpu</w:t>
      </w:r>
      <w:proofErr w:type="spellEnd"/>
      <w:r>
        <w:rPr>
          <w:color w:val="000000"/>
          <w:sz w:val="27"/>
          <w:szCs w:val="27"/>
        </w:rPr>
        <w:t xml:space="preserve"> single-threaded machines, because the spinlock blocks the entire computer, and doesn't allow any other process to release the lock. </w:t>
      </w:r>
      <w:proofErr w:type="gramStart"/>
      <w:r>
        <w:rPr>
          <w:color w:val="000000"/>
          <w:sz w:val="27"/>
          <w:szCs w:val="27"/>
        </w:rPr>
        <w:t>( Until</w:t>
      </w:r>
      <w:proofErr w:type="gramEnd"/>
      <w:r>
        <w:rPr>
          <w:color w:val="000000"/>
          <w:sz w:val="27"/>
          <w:szCs w:val="27"/>
        </w:rPr>
        <w:t xml:space="preserve"> the scheduler kicks the spinning process off of the </w:t>
      </w:r>
      <w:proofErr w:type="spellStart"/>
      <w:r>
        <w:rPr>
          <w:color w:val="000000"/>
          <w:sz w:val="27"/>
          <w:szCs w:val="27"/>
        </w:rPr>
        <w:t>cpu</w:t>
      </w:r>
      <w:proofErr w:type="spellEnd"/>
      <w:r>
        <w:rPr>
          <w:color w:val="000000"/>
          <w:sz w:val="27"/>
          <w:szCs w:val="27"/>
        </w:rPr>
        <w:t>. )</w:t>
      </w:r>
    </w:p>
    <w:p w:rsidR="00AD06C8" w:rsidRDefault="00AD06C8" w:rsidP="00137B94">
      <w:pPr>
        <w:numPr>
          <w:ilvl w:val="0"/>
          <w:numId w:val="66"/>
        </w:numPr>
        <w:spacing w:before="100" w:beforeAutospacing="1" w:after="100" w:afterAutospacing="1" w:line="240" w:lineRule="auto"/>
        <w:jc w:val="both"/>
        <w:rPr>
          <w:color w:val="000000"/>
          <w:sz w:val="27"/>
          <w:szCs w:val="27"/>
        </w:rPr>
      </w:pPr>
      <w:r>
        <w:rPr>
          <w:color w:val="000000"/>
          <w:sz w:val="27"/>
          <w:szCs w:val="27"/>
        </w:rPr>
        <w:t>On the other hand, spinlocks do not incur the overhead of a context switch, so they are effectively used on multi-threaded machines when it is expected that the lock will be released after a short time.</w:t>
      </w:r>
    </w:p>
    <w:p w:rsidR="00AD06C8" w:rsidRDefault="00AD06C8" w:rsidP="00137B94">
      <w:pPr>
        <w:pStyle w:val="Heading3"/>
        <w:jc w:val="both"/>
        <w:rPr>
          <w:color w:val="000000"/>
          <w:sz w:val="27"/>
          <w:szCs w:val="27"/>
        </w:rPr>
      </w:pPr>
      <w:r w:rsidRPr="00E2386A">
        <w:rPr>
          <w:color w:val="000000"/>
          <w:sz w:val="28"/>
          <w:szCs w:val="28"/>
        </w:rPr>
        <w:t>5</w:t>
      </w:r>
      <w:r>
        <w:rPr>
          <w:color w:val="000000"/>
        </w:rPr>
        <w:t>.</w:t>
      </w:r>
      <w:r w:rsidRPr="00E2386A">
        <w:rPr>
          <w:color w:val="000000"/>
          <w:sz w:val="28"/>
          <w:szCs w:val="28"/>
        </w:rPr>
        <w:t>6 Semaphores</w:t>
      </w:r>
    </w:p>
    <w:p w:rsidR="00AD06C8" w:rsidRDefault="00AD06C8" w:rsidP="00137B94">
      <w:pPr>
        <w:numPr>
          <w:ilvl w:val="0"/>
          <w:numId w:val="67"/>
        </w:numPr>
        <w:spacing w:before="100" w:beforeAutospacing="1" w:after="100" w:afterAutospacing="1" w:line="240" w:lineRule="auto"/>
        <w:jc w:val="both"/>
        <w:rPr>
          <w:color w:val="000000"/>
          <w:sz w:val="27"/>
          <w:szCs w:val="27"/>
        </w:rPr>
      </w:pPr>
      <w:r>
        <w:rPr>
          <w:color w:val="000000"/>
          <w:sz w:val="27"/>
          <w:szCs w:val="27"/>
        </w:rPr>
        <w:t xml:space="preserve">A more robust alternative to simple </w:t>
      </w:r>
      <w:proofErr w:type="spellStart"/>
      <w:r>
        <w:rPr>
          <w:color w:val="000000"/>
          <w:sz w:val="27"/>
          <w:szCs w:val="27"/>
        </w:rPr>
        <w:t>mutexes</w:t>
      </w:r>
      <w:proofErr w:type="spellEnd"/>
      <w:r>
        <w:rPr>
          <w:color w:val="000000"/>
          <w:sz w:val="27"/>
          <w:szCs w:val="27"/>
        </w:rPr>
        <w:t xml:space="preserve"> is to use </w:t>
      </w:r>
      <w:r>
        <w:rPr>
          <w:rStyle w:val="Strong"/>
          <w:i/>
          <w:iCs/>
          <w:color w:val="000000"/>
          <w:sz w:val="27"/>
          <w:szCs w:val="27"/>
        </w:rPr>
        <w:t>semaphores</w:t>
      </w:r>
      <w:r>
        <w:rPr>
          <w:color w:val="000000"/>
          <w:sz w:val="27"/>
          <w:szCs w:val="27"/>
        </w:rPr>
        <w:t xml:space="preserve">, which are integer variables for which only two </w:t>
      </w:r>
      <w:proofErr w:type="gramStart"/>
      <w:r>
        <w:rPr>
          <w:color w:val="000000"/>
          <w:sz w:val="27"/>
          <w:szCs w:val="27"/>
        </w:rPr>
        <w:t>( atomic</w:t>
      </w:r>
      <w:proofErr w:type="gramEnd"/>
      <w:r>
        <w:rPr>
          <w:color w:val="000000"/>
          <w:sz w:val="27"/>
          <w:szCs w:val="27"/>
        </w:rPr>
        <w:t xml:space="preserve"> ) operations are defined, the wait and signal operations, as shown in the following figure.</w:t>
      </w:r>
    </w:p>
    <w:p w:rsidR="00AD06C8" w:rsidRDefault="00AD06C8" w:rsidP="00137B94">
      <w:pPr>
        <w:numPr>
          <w:ilvl w:val="0"/>
          <w:numId w:val="67"/>
        </w:numPr>
        <w:spacing w:before="100" w:beforeAutospacing="1" w:after="100" w:afterAutospacing="1" w:line="240" w:lineRule="auto"/>
        <w:jc w:val="both"/>
        <w:rPr>
          <w:color w:val="000000"/>
          <w:sz w:val="27"/>
          <w:szCs w:val="27"/>
        </w:rPr>
      </w:pPr>
      <w:r>
        <w:rPr>
          <w:color w:val="000000"/>
          <w:sz w:val="27"/>
          <w:szCs w:val="27"/>
        </w:rPr>
        <w:t>Note that not only must the variable-changing steps ( S-- and S++ ) be indivisible, it is also necessary that for the wait operation when the test proves false that there be no interruptions before S gets decremented. It IS okay, however, for the busy loop to be interrupted when the test is true, which prevents the system from hanging forever.</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2457450" cy="3009900"/>
            <wp:effectExtent l="19050" t="0" r="0" b="0"/>
            <wp:docPr id="50" name="Picture 50" descr="https://www.cs.uic.edu/~jbell/CourseNotes/OperatingSystems/images/Chapter5/5_Semaph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uic.edu/~jbell/CourseNotes/OperatingSystems/images/Chapter5/5_Semaphores.jpg"/>
                    <pic:cNvPicPr>
                      <a:picLocks noChangeAspect="1" noChangeArrowheads="1"/>
                    </pic:cNvPicPr>
                  </pic:nvPicPr>
                  <pic:blipFill>
                    <a:blip r:embed="rId45"/>
                    <a:srcRect/>
                    <a:stretch>
                      <a:fillRect/>
                    </a:stretch>
                  </pic:blipFill>
                  <pic:spPr bwMode="auto">
                    <a:xfrm>
                      <a:off x="0" y="0"/>
                      <a:ext cx="2457450" cy="3009900"/>
                    </a:xfrm>
                    <a:prstGeom prst="rect">
                      <a:avLst/>
                    </a:prstGeom>
                    <a:noFill/>
                    <a:ln w="9525">
                      <a:noFill/>
                      <a:miter lim="800000"/>
                      <a:headEnd/>
                      <a:tailEnd/>
                    </a:ln>
                  </pic:spPr>
                </pic:pic>
              </a:graphicData>
            </a:graphic>
          </wp:inline>
        </w:drawing>
      </w:r>
    </w:p>
    <w:p w:rsidR="00AD06C8" w:rsidRPr="00E2386A" w:rsidRDefault="00AD06C8" w:rsidP="00137B94">
      <w:pPr>
        <w:pStyle w:val="Heading4"/>
        <w:jc w:val="both"/>
        <w:rPr>
          <w:i w:val="0"/>
          <w:color w:val="000000"/>
          <w:sz w:val="28"/>
          <w:szCs w:val="28"/>
        </w:rPr>
      </w:pPr>
      <w:r w:rsidRPr="00E2386A">
        <w:rPr>
          <w:i w:val="0"/>
          <w:color w:val="000000"/>
          <w:sz w:val="28"/>
          <w:szCs w:val="28"/>
        </w:rPr>
        <w:t>5.6.1 Semaphore Usage</w:t>
      </w:r>
    </w:p>
    <w:p w:rsidR="00AD06C8" w:rsidRDefault="00AD06C8" w:rsidP="00137B94">
      <w:pPr>
        <w:numPr>
          <w:ilvl w:val="0"/>
          <w:numId w:val="68"/>
        </w:numPr>
        <w:spacing w:before="100" w:beforeAutospacing="1" w:after="100" w:afterAutospacing="1" w:line="240" w:lineRule="auto"/>
        <w:jc w:val="both"/>
        <w:rPr>
          <w:color w:val="000000"/>
          <w:sz w:val="27"/>
          <w:szCs w:val="27"/>
        </w:rPr>
      </w:pPr>
      <w:r>
        <w:rPr>
          <w:color w:val="000000"/>
          <w:sz w:val="27"/>
          <w:szCs w:val="27"/>
        </w:rPr>
        <w:t>In practice, semaphores can take on one of two forms:</w:t>
      </w:r>
    </w:p>
    <w:p w:rsidR="00AD06C8" w:rsidRDefault="00AD06C8" w:rsidP="00137B94">
      <w:pPr>
        <w:numPr>
          <w:ilvl w:val="1"/>
          <w:numId w:val="68"/>
        </w:numPr>
        <w:spacing w:before="100" w:beforeAutospacing="1" w:after="100" w:afterAutospacing="1" w:line="240" w:lineRule="auto"/>
        <w:jc w:val="both"/>
        <w:rPr>
          <w:color w:val="000000"/>
          <w:sz w:val="27"/>
          <w:szCs w:val="27"/>
        </w:rPr>
      </w:pPr>
      <w:r>
        <w:rPr>
          <w:rStyle w:val="Strong"/>
          <w:color w:val="000000"/>
          <w:sz w:val="27"/>
          <w:szCs w:val="27"/>
        </w:rPr>
        <w:t>Binary semaphores</w:t>
      </w:r>
      <w:r>
        <w:rPr>
          <w:color w:val="000000"/>
          <w:sz w:val="27"/>
          <w:szCs w:val="27"/>
        </w:rPr>
        <w:t xml:space="preserve"> can take on one of two values, 0 or 1. They can be used to solve the critical section problem as described above, and can be used as </w:t>
      </w:r>
      <w:proofErr w:type="spellStart"/>
      <w:r>
        <w:rPr>
          <w:color w:val="000000"/>
          <w:sz w:val="27"/>
          <w:szCs w:val="27"/>
        </w:rPr>
        <w:t>mutexes</w:t>
      </w:r>
      <w:proofErr w:type="spellEnd"/>
      <w:r>
        <w:rPr>
          <w:color w:val="000000"/>
          <w:sz w:val="27"/>
          <w:szCs w:val="27"/>
        </w:rPr>
        <w:t xml:space="preserve"> on systems that do not provide a separate </w:t>
      </w:r>
      <w:proofErr w:type="spellStart"/>
      <w:r>
        <w:rPr>
          <w:color w:val="000000"/>
          <w:sz w:val="27"/>
          <w:szCs w:val="27"/>
        </w:rPr>
        <w:t>mutex</w:t>
      </w:r>
      <w:proofErr w:type="spellEnd"/>
      <w:r>
        <w:rPr>
          <w:color w:val="000000"/>
          <w:sz w:val="27"/>
          <w:szCs w:val="27"/>
        </w:rPr>
        <w:t xml:space="preserve"> mechanism</w:t>
      </w:r>
      <w:proofErr w:type="gramStart"/>
      <w:r>
        <w:rPr>
          <w:color w:val="000000"/>
          <w:sz w:val="27"/>
          <w:szCs w:val="27"/>
        </w:rPr>
        <w:t>..</w:t>
      </w:r>
      <w:proofErr w:type="gramEnd"/>
      <w:r>
        <w:rPr>
          <w:color w:val="000000"/>
          <w:sz w:val="27"/>
          <w:szCs w:val="27"/>
        </w:rPr>
        <w:t xml:space="preserve"> The use of </w:t>
      </w:r>
      <w:proofErr w:type="spellStart"/>
      <w:r>
        <w:rPr>
          <w:color w:val="000000"/>
          <w:sz w:val="27"/>
          <w:szCs w:val="27"/>
        </w:rPr>
        <w:t>mutexes</w:t>
      </w:r>
      <w:proofErr w:type="spellEnd"/>
      <w:r>
        <w:rPr>
          <w:color w:val="000000"/>
          <w:sz w:val="27"/>
          <w:szCs w:val="27"/>
        </w:rPr>
        <w:t xml:space="preserve"> for this purpose is shown in Figure 6.9 </w:t>
      </w:r>
      <w:proofErr w:type="gramStart"/>
      <w:r>
        <w:rPr>
          <w:color w:val="000000"/>
          <w:sz w:val="27"/>
          <w:szCs w:val="27"/>
        </w:rPr>
        <w:t>( from</w:t>
      </w:r>
      <w:proofErr w:type="gramEnd"/>
      <w:r>
        <w:rPr>
          <w:color w:val="000000"/>
          <w:sz w:val="27"/>
          <w:szCs w:val="27"/>
        </w:rPr>
        <w:t xml:space="preserve"> the 8th edition ) below.</w:t>
      </w:r>
    </w:p>
    <w:p w:rsidR="00AD06C8" w:rsidRDefault="00AD06C8" w:rsidP="00137B94">
      <w:pPr>
        <w:pStyle w:val="NormalWeb"/>
        <w:ind w:left="720"/>
        <w:jc w:val="both"/>
        <w:rPr>
          <w:color w:val="000000"/>
          <w:sz w:val="27"/>
          <w:szCs w:val="27"/>
        </w:rPr>
      </w:pPr>
      <w:r>
        <w:rPr>
          <w:noProof/>
          <w:color w:val="000000"/>
          <w:sz w:val="27"/>
          <w:szCs w:val="27"/>
        </w:rPr>
        <w:drawing>
          <wp:inline distT="0" distB="0" distL="0" distR="0">
            <wp:extent cx="5534025" cy="2524125"/>
            <wp:effectExtent l="19050" t="0" r="9525" b="0"/>
            <wp:docPr id="51" name="Picture 51" descr="https://www.cs.uic.edu/~jbell/CourseNotes/OperatingSystems/images/Chapter5/6_09_Semaph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uic.edu/~jbell/CourseNotes/OperatingSystems/images/Chapter5/6_09_Semaphores.jpg"/>
                    <pic:cNvPicPr>
                      <a:picLocks noChangeAspect="1" noChangeArrowheads="1"/>
                    </pic:cNvPicPr>
                  </pic:nvPicPr>
                  <pic:blipFill>
                    <a:blip r:embed="rId46"/>
                    <a:srcRect/>
                    <a:stretch>
                      <a:fillRect/>
                    </a:stretch>
                  </pic:blipFill>
                  <pic:spPr bwMode="auto">
                    <a:xfrm>
                      <a:off x="0" y="0"/>
                      <a:ext cx="5534025" cy="25241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Mutual-exclusion implementation with semaphores</w:t>
      </w:r>
      <w:proofErr w:type="gramStart"/>
      <w:r>
        <w:rPr>
          <w:rStyle w:val="Strong"/>
          <w:rFonts w:eastAsiaTheme="majorEastAsia"/>
          <w:color w:val="000000"/>
          <w:sz w:val="27"/>
          <w:szCs w:val="27"/>
        </w:rPr>
        <w:t>.(</w:t>
      </w:r>
      <w:proofErr w:type="gramEnd"/>
      <w:r>
        <w:rPr>
          <w:rStyle w:val="Strong"/>
          <w:rFonts w:eastAsiaTheme="majorEastAsia"/>
          <w:color w:val="000000"/>
          <w:sz w:val="27"/>
          <w:szCs w:val="27"/>
        </w:rPr>
        <w:t xml:space="preserve"> From 8th edition. )</w:t>
      </w:r>
    </w:p>
    <w:p w:rsidR="00AD06C8" w:rsidRDefault="00AD06C8" w:rsidP="00137B94">
      <w:pPr>
        <w:numPr>
          <w:ilvl w:val="1"/>
          <w:numId w:val="68"/>
        </w:numPr>
        <w:spacing w:before="100" w:beforeAutospacing="1" w:after="100" w:afterAutospacing="1" w:line="240" w:lineRule="auto"/>
        <w:jc w:val="both"/>
        <w:rPr>
          <w:color w:val="000000"/>
          <w:sz w:val="27"/>
          <w:szCs w:val="27"/>
        </w:rPr>
      </w:pPr>
      <w:r>
        <w:rPr>
          <w:rStyle w:val="Strong"/>
          <w:color w:val="000000"/>
          <w:sz w:val="27"/>
          <w:szCs w:val="27"/>
        </w:rPr>
        <w:t>Counting semaphores</w:t>
      </w:r>
      <w:r>
        <w:rPr>
          <w:color w:val="000000"/>
          <w:sz w:val="27"/>
          <w:szCs w:val="27"/>
        </w:rPr>
        <w:t xml:space="preserve"> can take on any integer value, and are usually used to count the number remaining of some limited resource. The counter is initialized to the number of such resources available in the </w:t>
      </w:r>
      <w:r>
        <w:rPr>
          <w:color w:val="000000"/>
          <w:sz w:val="27"/>
          <w:szCs w:val="27"/>
        </w:rPr>
        <w:lastRenderedPageBreak/>
        <w:t xml:space="preserve">system, and whenever the counting semaphore is greater than zero, </w:t>
      </w:r>
      <w:proofErr w:type="gramStart"/>
      <w:r>
        <w:rPr>
          <w:color w:val="000000"/>
          <w:sz w:val="27"/>
          <w:szCs w:val="27"/>
        </w:rPr>
        <w:t>then</w:t>
      </w:r>
      <w:proofErr w:type="gramEnd"/>
      <w:r>
        <w:rPr>
          <w:color w:val="000000"/>
          <w:sz w:val="27"/>
          <w:szCs w:val="27"/>
        </w:rPr>
        <w:t xml:space="preserve"> a process can enter a critical section and use one of the resources. When the counter gets to zero ( or negative in some implementations ), then the process blocks until another process frees up a resource and increments the counting semaphore with a signal call. </w:t>
      </w:r>
      <w:proofErr w:type="gramStart"/>
      <w:r>
        <w:rPr>
          <w:color w:val="000000"/>
          <w:sz w:val="27"/>
          <w:szCs w:val="27"/>
        </w:rPr>
        <w:t>( The</w:t>
      </w:r>
      <w:proofErr w:type="gramEnd"/>
      <w:r>
        <w:rPr>
          <w:color w:val="000000"/>
          <w:sz w:val="27"/>
          <w:szCs w:val="27"/>
        </w:rPr>
        <w:t xml:space="preserve"> binary semaphore can be seen as just a special case where the number of resources initially available is just one. )</w:t>
      </w:r>
    </w:p>
    <w:p w:rsidR="00AD06C8" w:rsidRDefault="00AD06C8" w:rsidP="00137B94">
      <w:pPr>
        <w:numPr>
          <w:ilvl w:val="1"/>
          <w:numId w:val="68"/>
        </w:numPr>
        <w:spacing w:before="100" w:beforeAutospacing="1" w:after="100" w:afterAutospacing="1" w:line="240" w:lineRule="auto"/>
        <w:jc w:val="both"/>
        <w:rPr>
          <w:color w:val="000000"/>
          <w:sz w:val="27"/>
          <w:szCs w:val="27"/>
        </w:rPr>
      </w:pPr>
      <w:r>
        <w:rPr>
          <w:color w:val="000000"/>
          <w:sz w:val="27"/>
          <w:szCs w:val="27"/>
        </w:rPr>
        <w:t>Semaphores can also be used to synchronize certain operations between processes. For example, suppose it is important that process P1 execute statement S1 before process P2 executes statement S2.</w:t>
      </w:r>
    </w:p>
    <w:p w:rsidR="00AD06C8" w:rsidRDefault="00AD06C8" w:rsidP="00137B94">
      <w:pPr>
        <w:numPr>
          <w:ilvl w:val="2"/>
          <w:numId w:val="68"/>
        </w:numPr>
        <w:spacing w:before="100" w:beforeAutospacing="1" w:after="100" w:afterAutospacing="1" w:line="240" w:lineRule="auto"/>
        <w:jc w:val="both"/>
        <w:rPr>
          <w:color w:val="000000"/>
          <w:sz w:val="27"/>
          <w:szCs w:val="27"/>
        </w:rPr>
      </w:pPr>
      <w:r>
        <w:rPr>
          <w:color w:val="000000"/>
          <w:sz w:val="27"/>
          <w:szCs w:val="27"/>
        </w:rPr>
        <w:t>First we create a semaphore named synch that is shared by the two processes, and initialize it to zero.</w:t>
      </w:r>
    </w:p>
    <w:p w:rsidR="00AD06C8" w:rsidRDefault="00AD06C8" w:rsidP="00137B94">
      <w:pPr>
        <w:numPr>
          <w:ilvl w:val="2"/>
          <w:numId w:val="68"/>
        </w:numPr>
        <w:spacing w:before="100" w:beforeAutospacing="1" w:after="100" w:afterAutospacing="1" w:line="240" w:lineRule="auto"/>
        <w:jc w:val="both"/>
        <w:rPr>
          <w:color w:val="000000"/>
          <w:sz w:val="27"/>
          <w:szCs w:val="27"/>
        </w:rPr>
      </w:pPr>
      <w:r>
        <w:rPr>
          <w:color w:val="000000"/>
          <w:sz w:val="27"/>
          <w:szCs w:val="27"/>
        </w:rPr>
        <w:t>Then in process P1 we insert the code:</w:t>
      </w:r>
    </w:p>
    <w:p w:rsidR="00AD06C8" w:rsidRDefault="00AD06C8" w:rsidP="00137B94">
      <w:pPr>
        <w:pStyle w:val="courierfont1"/>
        <w:ind w:left="2160"/>
        <w:jc w:val="both"/>
        <w:rPr>
          <w:rFonts w:ascii="Courier New" w:hAnsi="Courier New" w:cs="Courier New"/>
          <w:color w:val="000000"/>
          <w:sz w:val="27"/>
          <w:szCs w:val="27"/>
        </w:rPr>
      </w:pPr>
      <w:r>
        <w:rPr>
          <w:rFonts w:ascii="Courier New" w:hAnsi="Courier New" w:cs="Courier New"/>
          <w:color w:val="000000"/>
          <w:sz w:val="27"/>
          <w:szCs w:val="27"/>
        </w:rPr>
        <w:t>S1</w:t>
      </w:r>
      <w:proofErr w:type="gramStart"/>
      <w:r>
        <w:rPr>
          <w:rFonts w:ascii="Courier New" w:hAnsi="Courier New" w:cs="Courier New"/>
          <w:color w:val="000000"/>
          <w:sz w:val="27"/>
          <w:szCs w:val="27"/>
        </w:rPr>
        <w:t>;</w:t>
      </w:r>
      <w:proofErr w:type="gramEnd"/>
      <w:r>
        <w:rPr>
          <w:rFonts w:ascii="Courier New" w:hAnsi="Courier New" w:cs="Courier New"/>
          <w:color w:val="000000"/>
          <w:sz w:val="27"/>
          <w:szCs w:val="27"/>
        </w:rPr>
        <w:br/>
        <w:t>signal( synch );</w:t>
      </w:r>
    </w:p>
    <w:p w:rsidR="00AD06C8" w:rsidRDefault="00AD06C8" w:rsidP="00137B94">
      <w:pPr>
        <w:numPr>
          <w:ilvl w:val="2"/>
          <w:numId w:val="68"/>
        </w:numPr>
        <w:spacing w:before="100" w:beforeAutospacing="1" w:after="100" w:afterAutospacing="1" w:line="240" w:lineRule="auto"/>
        <w:jc w:val="both"/>
        <w:rPr>
          <w:rFonts w:ascii="Times New Roman" w:hAnsi="Times New Roman" w:cs="Times New Roman"/>
          <w:color w:val="000000"/>
          <w:sz w:val="27"/>
          <w:szCs w:val="27"/>
        </w:rPr>
      </w:pPr>
      <w:r>
        <w:rPr>
          <w:color w:val="000000"/>
          <w:sz w:val="27"/>
          <w:szCs w:val="27"/>
        </w:rPr>
        <w:t>and in process P2 we insert the code:</w:t>
      </w:r>
    </w:p>
    <w:p w:rsidR="00AD06C8" w:rsidRDefault="00AD06C8" w:rsidP="00137B94">
      <w:pPr>
        <w:pStyle w:val="courierfont1"/>
        <w:ind w:left="2160"/>
        <w:jc w:val="both"/>
        <w:rPr>
          <w:rFonts w:ascii="Courier New" w:hAnsi="Courier New" w:cs="Courier New"/>
          <w:color w:val="000000"/>
          <w:sz w:val="27"/>
          <w:szCs w:val="27"/>
        </w:rPr>
      </w:pPr>
      <w:proofErr w:type="gramStart"/>
      <w:r>
        <w:rPr>
          <w:rFonts w:ascii="Courier New" w:hAnsi="Courier New" w:cs="Courier New"/>
          <w:color w:val="000000"/>
          <w:sz w:val="27"/>
          <w:szCs w:val="27"/>
        </w:rPr>
        <w:t>wait(</w:t>
      </w:r>
      <w:proofErr w:type="gramEnd"/>
      <w:r>
        <w:rPr>
          <w:rFonts w:ascii="Courier New" w:hAnsi="Courier New" w:cs="Courier New"/>
          <w:color w:val="000000"/>
          <w:sz w:val="27"/>
          <w:szCs w:val="27"/>
        </w:rPr>
        <w:t xml:space="preserve"> synch );</w:t>
      </w:r>
      <w:r>
        <w:rPr>
          <w:rFonts w:ascii="Courier New" w:hAnsi="Courier New" w:cs="Courier New"/>
          <w:color w:val="000000"/>
          <w:sz w:val="27"/>
          <w:szCs w:val="27"/>
        </w:rPr>
        <w:br/>
        <w:t>S2;</w:t>
      </w:r>
    </w:p>
    <w:p w:rsidR="00AD06C8" w:rsidRDefault="00AD06C8" w:rsidP="00137B94">
      <w:pPr>
        <w:numPr>
          <w:ilvl w:val="2"/>
          <w:numId w:val="68"/>
        </w:numPr>
        <w:spacing w:before="100" w:beforeAutospacing="1" w:after="100" w:afterAutospacing="1" w:line="240" w:lineRule="auto"/>
        <w:jc w:val="both"/>
        <w:rPr>
          <w:rFonts w:ascii="Times New Roman" w:hAnsi="Times New Roman" w:cs="Times New Roman"/>
          <w:color w:val="000000"/>
          <w:sz w:val="27"/>
          <w:szCs w:val="27"/>
        </w:rPr>
      </w:pPr>
      <w:r>
        <w:rPr>
          <w:color w:val="000000"/>
          <w:sz w:val="27"/>
          <w:szCs w:val="27"/>
        </w:rPr>
        <w:t>Because synch was initialized to 0, process P2 will block on the wait until after P1 executes the call to signal.</w:t>
      </w:r>
    </w:p>
    <w:p w:rsidR="00AD06C8" w:rsidRPr="00E2386A" w:rsidRDefault="00AD06C8" w:rsidP="00137B94">
      <w:pPr>
        <w:pStyle w:val="Heading4"/>
        <w:jc w:val="both"/>
        <w:rPr>
          <w:i w:val="0"/>
          <w:color w:val="000000"/>
          <w:sz w:val="28"/>
          <w:szCs w:val="28"/>
        </w:rPr>
      </w:pPr>
      <w:r w:rsidRPr="00E2386A">
        <w:rPr>
          <w:i w:val="0"/>
          <w:color w:val="000000"/>
          <w:sz w:val="28"/>
          <w:szCs w:val="28"/>
        </w:rPr>
        <w:t>5.6.2 Semaphore Implementation</w:t>
      </w:r>
    </w:p>
    <w:p w:rsidR="00AD06C8" w:rsidRDefault="00AD06C8" w:rsidP="00137B94">
      <w:pPr>
        <w:numPr>
          <w:ilvl w:val="0"/>
          <w:numId w:val="69"/>
        </w:numPr>
        <w:spacing w:before="100" w:beforeAutospacing="1" w:after="100" w:afterAutospacing="1" w:line="240" w:lineRule="auto"/>
        <w:jc w:val="both"/>
        <w:rPr>
          <w:color w:val="000000"/>
          <w:sz w:val="27"/>
          <w:szCs w:val="27"/>
        </w:rPr>
      </w:pPr>
      <w:r>
        <w:rPr>
          <w:color w:val="000000"/>
          <w:sz w:val="27"/>
          <w:szCs w:val="27"/>
        </w:rPr>
        <w:t>The big problem with semaphores as described above is the busy loop in the wait call, which consumes CPU cycles without doing any useful work. This type of lock is known as a </w:t>
      </w:r>
      <w:r>
        <w:rPr>
          <w:rStyle w:val="Strong"/>
          <w:i/>
          <w:iCs/>
          <w:color w:val="000000"/>
          <w:sz w:val="27"/>
          <w:szCs w:val="27"/>
        </w:rPr>
        <w:t>spinlock</w:t>
      </w:r>
      <w:r>
        <w:rPr>
          <w:color w:val="000000"/>
          <w:sz w:val="27"/>
          <w:szCs w:val="27"/>
        </w:rPr>
        <w:t>, because the lock just sits there and spins while it waits. While this is generally a bad thing, it does have the advantage of not invoking context switches, and so it is sometimes used in multi-processing systems when the wait time is expected to be short - One thread spins on one processor while another completes their critical section on another processor.</w:t>
      </w:r>
    </w:p>
    <w:p w:rsidR="00AD06C8" w:rsidRDefault="00AD06C8" w:rsidP="00137B94">
      <w:pPr>
        <w:numPr>
          <w:ilvl w:val="0"/>
          <w:numId w:val="69"/>
        </w:numPr>
        <w:spacing w:before="100" w:beforeAutospacing="1" w:after="100" w:afterAutospacing="1" w:line="240" w:lineRule="auto"/>
        <w:jc w:val="both"/>
        <w:rPr>
          <w:color w:val="000000"/>
          <w:sz w:val="27"/>
          <w:szCs w:val="27"/>
        </w:rPr>
      </w:pPr>
      <w:r>
        <w:rPr>
          <w:color w:val="000000"/>
          <w:sz w:val="27"/>
          <w:szCs w:val="27"/>
        </w:rPr>
        <w:t xml:space="preserve">An alternative approach is to block a process when it is forced to wait for an available semaphore, and swap it out of the CPU. In this implementation each semaphore needs to maintain a list of processes that are blocked waiting for it, so that one of the processes can be woken up and swapped back in when the semaphore becomes available. </w:t>
      </w:r>
      <w:proofErr w:type="gramStart"/>
      <w:r>
        <w:rPr>
          <w:color w:val="000000"/>
          <w:sz w:val="27"/>
          <w:szCs w:val="27"/>
        </w:rPr>
        <w:t>( Whether</w:t>
      </w:r>
      <w:proofErr w:type="gramEnd"/>
      <w:r>
        <w:rPr>
          <w:color w:val="000000"/>
          <w:sz w:val="27"/>
          <w:szCs w:val="27"/>
        </w:rPr>
        <w:t xml:space="preserve"> it gets swapped back into the CPU immediately or whether it needs to hang out in the ready queue for a while is a scheduling problem. )</w:t>
      </w:r>
    </w:p>
    <w:p w:rsidR="00AD06C8" w:rsidRDefault="00AD06C8" w:rsidP="00137B94">
      <w:pPr>
        <w:numPr>
          <w:ilvl w:val="0"/>
          <w:numId w:val="69"/>
        </w:numPr>
        <w:spacing w:before="100" w:beforeAutospacing="1" w:after="100" w:afterAutospacing="1" w:line="240" w:lineRule="auto"/>
        <w:jc w:val="both"/>
        <w:rPr>
          <w:color w:val="000000"/>
          <w:sz w:val="27"/>
          <w:szCs w:val="27"/>
        </w:rPr>
      </w:pPr>
      <w:r>
        <w:rPr>
          <w:color w:val="000000"/>
          <w:sz w:val="27"/>
          <w:szCs w:val="27"/>
        </w:rPr>
        <w:t>The new definition of a semaphore and the corresponding wait and signal operations are shown as follows:</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5429250" cy="6172200"/>
            <wp:effectExtent l="19050" t="0" r="0" b="0"/>
            <wp:docPr id="52" name="Picture 52" descr="https://www.cs.uic.edu/~jbell/CourseNotes/OperatingSystems/images/Chapter5/5_Semapho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uic.edu/~jbell/CourseNotes/OperatingSystems/images/Chapter5/5_Semaphore2.jpg"/>
                    <pic:cNvPicPr>
                      <a:picLocks noChangeAspect="1" noChangeArrowheads="1"/>
                    </pic:cNvPicPr>
                  </pic:nvPicPr>
                  <pic:blipFill>
                    <a:blip r:embed="rId47"/>
                    <a:srcRect/>
                    <a:stretch>
                      <a:fillRect/>
                    </a:stretch>
                  </pic:blipFill>
                  <pic:spPr bwMode="auto">
                    <a:xfrm>
                      <a:off x="0" y="0"/>
                      <a:ext cx="5429250" cy="6172200"/>
                    </a:xfrm>
                    <a:prstGeom prst="rect">
                      <a:avLst/>
                    </a:prstGeom>
                    <a:noFill/>
                    <a:ln w="9525">
                      <a:noFill/>
                      <a:miter lim="800000"/>
                      <a:headEnd/>
                      <a:tailEnd/>
                    </a:ln>
                  </pic:spPr>
                </pic:pic>
              </a:graphicData>
            </a:graphic>
          </wp:inline>
        </w:drawing>
      </w:r>
    </w:p>
    <w:p w:rsidR="00AD06C8" w:rsidRDefault="00AD06C8" w:rsidP="00137B94">
      <w:pPr>
        <w:numPr>
          <w:ilvl w:val="0"/>
          <w:numId w:val="70"/>
        </w:numPr>
        <w:spacing w:before="100" w:beforeAutospacing="1" w:after="100" w:afterAutospacing="1" w:line="240" w:lineRule="auto"/>
        <w:jc w:val="both"/>
        <w:rPr>
          <w:color w:val="000000"/>
          <w:sz w:val="27"/>
          <w:szCs w:val="27"/>
        </w:rPr>
      </w:pPr>
      <w:r>
        <w:rPr>
          <w:color w:val="000000"/>
          <w:sz w:val="27"/>
          <w:szCs w:val="27"/>
        </w:rPr>
        <w:t>Note that in this implementation the value of the semaphore can actually become negative, in which case its magnitude is the number of processes waiting for that semaphore. This is a result of decrementing the counter before checking its value.</w:t>
      </w:r>
    </w:p>
    <w:p w:rsidR="00AD06C8" w:rsidRDefault="00AD06C8" w:rsidP="00137B94">
      <w:pPr>
        <w:numPr>
          <w:ilvl w:val="0"/>
          <w:numId w:val="70"/>
        </w:numPr>
        <w:spacing w:before="100" w:beforeAutospacing="1" w:after="100" w:afterAutospacing="1" w:line="240" w:lineRule="auto"/>
        <w:jc w:val="both"/>
        <w:rPr>
          <w:color w:val="000000"/>
          <w:sz w:val="27"/>
          <w:szCs w:val="27"/>
        </w:rPr>
      </w:pPr>
      <w:r>
        <w:rPr>
          <w:color w:val="000000"/>
          <w:sz w:val="27"/>
          <w:szCs w:val="27"/>
        </w:rPr>
        <w:t xml:space="preserve">Key to the success of semaphores is that the wait and signal operations be atomic, that is no other process can execute a wait or signal on the same semaphore at the same time. </w:t>
      </w:r>
      <w:proofErr w:type="gramStart"/>
      <w:r>
        <w:rPr>
          <w:color w:val="000000"/>
          <w:sz w:val="27"/>
          <w:szCs w:val="27"/>
        </w:rPr>
        <w:t>( Other</w:t>
      </w:r>
      <w:proofErr w:type="gramEnd"/>
      <w:r>
        <w:rPr>
          <w:color w:val="000000"/>
          <w:sz w:val="27"/>
          <w:szCs w:val="27"/>
        </w:rPr>
        <w:t xml:space="preserve"> processes could be allowed to do other things, including working with other semaphores, they just can't have access to </w:t>
      </w:r>
      <w:r>
        <w:rPr>
          <w:rStyle w:val="Strong"/>
          <w:color w:val="000000"/>
          <w:sz w:val="27"/>
          <w:szCs w:val="27"/>
        </w:rPr>
        <w:t>this </w:t>
      </w:r>
      <w:r>
        <w:rPr>
          <w:color w:val="000000"/>
          <w:sz w:val="27"/>
          <w:szCs w:val="27"/>
        </w:rPr>
        <w:t xml:space="preserve">semaphore. ) On single processors this can be implemented by disabling interrupts during the execution of wait and signal; Multiprocessor systems have to use more complex methods, including the use of </w:t>
      </w:r>
      <w:proofErr w:type="spellStart"/>
      <w:r>
        <w:rPr>
          <w:color w:val="000000"/>
          <w:sz w:val="27"/>
          <w:szCs w:val="27"/>
        </w:rPr>
        <w:t>spinlocking</w:t>
      </w:r>
      <w:proofErr w:type="spellEnd"/>
      <w:r>
        <w:rPr>
          <w:color w:val="000000"/>
          <w:sz w:val="27"/>
          <w:szCs w:val="27"/>
        </w:rPr>
        <w:t>.</w:t>
      </w:r>
    </w:p>
    <w:p w:rsidR="00AD06C8" w:rsidRPr="00E2386A" w:rsidRDefault="00AD06C8" w:rsidP="00137B94">
      <w:pPr>
        <w:pStyle w:val="Heading4"/>
        <w:jc w:val="both"/>
        <w:rPr>
          <w:color w:val="000000"/>
          <w:sz w:val="28"/>
          <w:szCs w:val="28"/>
        </w:rPr>
      </w:pPr>
      <w:r w:rsidRPr="00E2386A">
        <w:rPr>
          <w:color w:val="000000"/>
          <w:sz w:val="28"/>
          <w:szCs w:val="28"/>
        </w:rPr>
        <w:lastRenderedPageBreak/>
        <w:t>5.6.3 Deadlocks and Starvation</w:t>
      </w:r>
    </w:p>
    <w:p w:rsidR="00AD06C8" w:rsidRDefault="00AD06C8" w:rsidP="00137B94">
      <w:pPr>
        <w:numPr>
          <w:ilvl w:val="0"/>
          <w:numId w:val="71"/>
        </w:numPr>
        <w:spacing w:before="100" w:beforeAutospacing="1" w:after="100" w:afterAutospacing="1" w:line="240" w:lineRule="auto"/>
        <w:jc w:val="both"/>
        <w:rPr>
          <w:color w:val="000000"/>
          <w:sz w:val="27"/>
          <w:szCs w:val="27"/>
        </w:rPr>
      </w:pPr>
      <w:r>
        <w:rPr>
          <w:color w:val="000000"/>
          <w:sz w:val="27"/>
          <w:szCs w:val="27"/>
        </w:rPr>
        <w:t>One important problem that can arise when using semaphores to block processes waiting for a limited resource is the problem of </w:t>
      </w:r>
      <w:r>
        <w:rPr>
          <w:rStyle w:val="Strong"/>
          <w:i/>
          <w:iCs/>
          <w:color w:val="000000"/>
          <w:sz w:val="27"/>
          <w:szCs w:val="27"/>
        </w:rPr>
        <w:t>deadlocks</w:t>
      </w:r>
      <w:r>
        <w:rPr>
          <w:color w:val="000000"/>
          <w:sz w:val="27"/>
          <w:szCs w:val="27"/>
        </w:rPr>
        <w:t xml:space="preserve">, which occur when multiple processes are blocked, each waiting for a resource that can only be freed by one of the other </w:t>
      </w:r>
      <w:proofErr w:type="gramStart"/>
      <w:r>
        <w:rPr>
          <w:color w:val="000000"/>
          <w:sz w:val="27"/>
          <w:szCs w:val="27"/>
        </w:rPr>
        <w:t>( blocked</w:t>
      </w:r>
      <w:proofErr w:type="gramEnd"/>
      <w:r>
        <w:rPr>
          <w:color w:val="000000"/>
          <w:sz w:val="27"/>
          <w:szCs w:val="27"/>
        </w:rPr>
        <w:t xml:space="preserve"> ) processes, as illustrated in the following example. </w:t>
      </w:r>
      <w:proofErr w:type="gramStart"/>
      <w:r>
        <w:rPr>
          <w:color w:val="000000"/>
          <w:sz w:val="27"/>
          <w:szCs w:val="27"/>
        </w:rPr>
        <w:t>( Deadlocks</w:t>
      </w:r>
      <w:proofErr w:type="gramEnd"/>
      <w:r>
        <w:rPr>
          <w:color w:val="000000"/>
          <w:sz w:val="27"/>
          <w:szCs w:val="27"/>
        </w:rPr>
        <w:t xml:space="preserve"> are covered more completely in chapter 7. )</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3095625" cy="2486025"/>
            <wp:effectExtent l="19050" t="0" r="9525" b="0"/>
            <wp:docPr id="53" name="Picture 53" descr="https://www.cs.uic.edu/~jbell/CourseNotes/OperatingSystems/images/Chapter5/5_Dead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uic.edu/~jbell/CourseNotes/OperatingSystems/images/Chapter5/5_Deadlocks.jpg"/>
                    <pic:cNvPicPr>
                      <a:picLocks noChangeAspect="1" noChangeArrowheads="1"/>
                    </pic:cNvPicPr>
                  </pic:nvPicPr>
                  <pic:blipFill>
                    <a:blip r:embed="rId48"/>
                    <a:srcRect/>
                    <a:stretch>
                      <a:fillRect/>
                    </a:stretch>
                  </pic:blipFill>
                  <pic:spPr bwMode="auto">
                    <a:xfrm>
                      <a:off x="0" y="0"/>
                      <a:ext cx="3095625" cy="2486025"/>
                    </a:xfrm>
                    <a:prstGeom prst="rect">
                      <a:avLst/>
                    </a:prstGeom>
                    <a:noFill/>
                    <a:ln w="9525">
                      <a:noFill/>
                      <a:miter lim="800000"/>
                      <a:headEnd/>
                      <a:tailEnd/>
                    </a:ln>
                  </pic:spPr>
                </pic:pic>
              </a:graphicData>
            </a:graphic>
          </wp:inline>
        </w:drawing>
      </w:r>
    </w:p>
    <w:p w:rsidR="00AD06C8" w:rsidRDefault="00AD06C8" w:rsidP="00137B94">
      <w:pPr>
        <w:numPr>
          <w:ilvl w:val="0"/>
          <w:numId w:val="72"/>
        </w:numPr>
        <w:spacing w:before="100" w:beforeAutospacing="1" w:after="100" w:afterAutospacing="1" w:line="240" w:lineRule="auto"/>
        <w:jc w:val="both"/>
        <w:rPr>
          <w:color w:val="000000"/>
          <w:sz w:val="27"/>
          <w:szCs w:val="27"/>
        </w:rPr>
      </w:pPr>
      <w:r>
        <w:rPr>
          <w:color w:val="000000"/>
          <w:sz w:val="27"/>
          <w:szCs w:val="27"/>
        </w:rPr>
        <w:t>Another problem to consider is that of </w:t>
      </w:r>
      <w:r>
        <w:rPr>
          <w:rStyle w:val="Strong"/>
          <w:i/>
          <w:iCs/>
          <w:color w:val="000000"/>
          <w:sz w:val="27"/>
          <w:szCs w:val="27"/>
        </w:rPr>
        <w:t>starvation</w:t>
      </w:r>
      <w:r>
        <w:rPr>
          <w:color w:val="000000"/>
          <w:sz w:val="27"/>
          <w:szCs w:val="27"/>
        </w:rPr>
        <w:t>, in which one or more processes gets blocked forever, and never get a chance to take their turn in the critical section. For example, in the semaphores above, we did not specify the algorithms for adding processes to the waiting queue in the semaphore in the wait( ) call, or selecting one to be removed from the queue in the signal( ) call. If the method chosen is a FIFO queue, then every process will eventually get their turn, but if a LIFO queue is implemented instead, then the first process to start waiting could starve.</w:t>
      </w:r>
    </w:p>
    <w:p w:rsidR="00AD06C8" w:rsidRPr="00E2386A" w:rsidRDefault="00AD06C8" w:rsidP="00137B94">
      <w:pPr>
        <w:pStyle w:val="Heading4"/>
        <w:jc w:val="both"/>
        <w:rPr>
          <w:color w:val="000000"/>
          <w:sz w:val="28"/>
          <w:szCs w:val="28"/>
        </w:rPr>
      </w:pPr>
      <w:r w:rsidRPr="00E2386A">
        <w:rPr>
          <w:color w:val="000000"/>
          <w:sz w:val="28"/>
          <w:szCs w:val="28"/>
        </w:rPr>
        <w:t>5.6.4 Priority Inversion</w:t>
      </w:r>
    </w:p>
    <w:p w:rsidR="00AD06C8" w:rsidRDefault="00AD06C8" w:rsidP="00137B94">
      <w:pPr>
        <w:numPr>
          <w:ilvl w:val="0"/>
          <w:numId w:val="73"/>
        </w:numPr>
        <w:spacing w:before="100" w:beforeAutospacing="1" w:after="100" w:afterAutospacing="1" w:line="240" w:lineRule="auto"/>
        <w:jc w:val="both"/>
        <w:rPr>
          <w:color w:val="000000"/>
          <w:sz w:val="27"/>
          <w:szCs w:val="27"/>
        </w:rPr>
      </w:pPr>
      <w:r>
        <w:rPr>
          <w:color w:val="000000"/>
          <w:sz w:val="27"/>
          <w:szCs w:val="27"/>
        </w:rPr>
        <w:t>A challenging scheduling problem arises when a high-priority process gets blocked waiting for a resource that is currently held by a low-priority process.</w:t>
      </w:r>
    </w:p>
    <w:p w:rsidR="00AD06C8" w:rsidRDefault="00AD06C8" w:rsidP="00137B94">
      <w:pPr>
        <w:numPr>
          <w:ilvl w:val="0"/>
          <w:numId w:val="73"/>
        </w:numPr>
        <w:spacing w:before="100" w:beforeAutospacing="1" w:after="100" w:afterAutospacing="1" w:line="240" w:lineRule="auto"/>
        <w:jc w:val="both"/>
        <w:rPr>
          <w:color w:val="000000"/>
          <w:sz w:val="27"/>
          <w:szCs w:val="27"/>
        </w:rPr>
      </w:pPr>
      <w:r>
        <w:rPr>
          <w:color w:val="000000"/>
          <w:sz w:val="27"/>
          <w:szCs w:val="27"/>
        </w:rPr>
        <w:t>If the low-priority process gets pre-empted by one or more medium-priority processes, then the high-priority process is essentially made to wait for the medium priority processes to finish before the low-priority process can release the needed resource, causing a </w:t>
      </w:r>
      <w:r>
        <w:rPr>
          <w:rStyle w:val="Strong"/>
          <w:i/>
          <w:iCs/>
          <w:color w:val="000000"/>
          <w:sz w:val="27"/>
          <w:szCs w:val="27"/>
        </w:rPr>
        <w:t>priority inversion.</w:t>
      </w:r>
      <w:r>
        <w:rPr>
          <w:color w:val="000000"/>
          <w:sz w:val="27"/>
          <w:szCs w:val="27"/>
        </w:rPr>
        <w:t> If there are enough medium-priority processes, then the high-priority process may be forced to wait for a very long time.</w:t>
      </w:r>
    </w:p>
    <w:p w:rsidR="00AD06C8" w:rsidRDefault="00AD06C8" w:rsidP="00137B94">
      <w:pPr>
        <w:numPr>
          <w:ilvl w:val="0"/>
          <w:numId w:val="73"/>
        </w:numPr>
        <w:spacing w:before="100" w:beforeAutospacing="1" w:after="100" w:afterAutospacing="1" w:line="240" w:lineRule="auto"/>
        <w:jc w:val="both"/>
        <w:rPr>
          <w:color w:val="000000"/>
          <w:sz w:val="27"/>
          <w:szCs w:val="27"/>
        </w:rPr>
      </w:pPr>
      <w:r>
        <w:rPr>
          <w:color w:val="000000"/>
          <w:sz w:val="27"/>
          <w:szCs w:val="27"/>
        </w:rPr>
        <w:lastRenderedPageBreak/>
        <w:t>One solution is a </w:t>
      </w:r>
      <w:r>
        <w:rPr>
          <w:rStyle w:val="Strong"/>
          <w:i/>
          <w:iCs/>
          <w:color w:val="000000"/>
          <w:sz w:val="27"/>
          <w:szCs w:val="27"/>
        </w:rPr>
        <w:t>priority-inheritance protocol, </w:t>
      </w:r>
      <w:r>
        <w:rPr>
          <w:color w:val="000000"/>
          <w:sz w:val="27"/>
          <w:szCs w:val="27"/>
        </w:rPr>
        <w:t>in which a low-priority process holding a resource for which a high-priority process is waiting will temporarily inherit the high priority from the waiting process. This prevents the medium-priority processes from preempting the low-priority process until it releases the resource, blocking the priority inversion problem.</w:t>
      </w:r>
    </w:p>
    <w:p w:rsidR="00AD06C8" w:rsidRDefault="00AD06C8" w:rsidP="00137B94">
      <w:pPr>
        <w:numPr>
          <w:ilvl w:val="0"/>
          <w:numId w:val="73"/>
        </w:numPr>
        <w:spacing w:before="100" w:beforeAutospacing="1" w:after="100" w:afterAutospacing="1" w:line="240" w:lineRule="auto"/>
        <w:jc w:val="both"/>
        <w:rPr>
          <w:color w:val="000000"/>
          <w:sz w:val="27"/>
          <w:szCs w:val="27"/>
        </w:rPr>
      </w:pPr>
      <w:r>
        <w:rPr>
          <w:color w:val="000000"/>
          <w:sz w:val="27"/>
          <w:szCs w:val="27"/>
        </w:rPr>
        <w:t xml:space="preserve">The book has an interesting discussion of how a priority inversion almost doomed the Mars Pathfinder mission, and how the problem was solved when the priority inversion was stopped. Full details are available online </w:t>
      </w:r>
    </w:p>
    <w:p w:rsidR="00AD06C8" w:rsidRPr="00E2386A" w:rsidRDefault="00AD06C8" w:rsidP="00137B94">
      <w:pPr>
        <w:pStyle w:val="Heading3"/>
        <w:jc w:val="both"/>
        <w:rPr>
          <w:color w:val="000000"/>
          <w:sz w:val="28"/>
          <w:szCs w:val="28"/>
        </w:rPr>
      </w:pPr>
      <w:r w:rsidRPr="00E2386A">
        <w:rPr>
          <w:color w:val="000000"/>
          <w:sz w:val="28"/>
          <w:szCs w:val="28"/>
        </w:rPr>
        <w:t>5.7 Classic Problems of Synchronization</w:t>
      </w:r>
    </w:p>
    <w:p w:rsidR="00AD06C8" w:rsidRDefault="00AD06C8" w:rsidP="00137B94">
      <w:pPr>
        <w:pStyle w:val="NormalWeb"/>
        <w:jc w:val="both"/>
        <w:rPr>
          <w:color w:val="000000"/>
          <w:sz w:val="27"/>
          <w:szCs w:val="27"/>
        </w:rPr>
      </w:pPr>
      <w:r>
        <w:rPr>
          <w:color w:val="000000"/>
          <w:sz w:val="27"/>
          <w:szCs w:val="27"/>
        </w:rPr>
        <w:t>The following classic problems are used to test virtually every new proposed synchronization algorithm.</w:t>
      </w:r>
    </w:p>
    <w:p w:rsidR="00AD06C8" w:rsidRDefault="00AD06C8" w:rsidP="00137B94">
      <w:pPr>
        <w:pStyle w:val="Heading4"/>
        <w:jc w:val="both"/>
        <w:rPr>
          <w:color w:val="000000"/>
          <w:sz w:val="24"/>
          <w:szCs w:val="24"/>
        </w:rPr>
      </w:pPr>
      <w:r>
        <w:rPr>
          <w:color w:val="000000"/>
        </w:rPr>
        <w:t>5.7.1 The Bounded-Buffer Problem</w:t>
      </w:r>
    </w:p>
    <w:p w:rsidR="00AD06C8" w:rsidRDefault="00AD06C8" w:rsidP="00137B94">
      <w:pPr>
        <w:numPr>
          <w:ilvl w:val="0"/>
          <w:numId w:val="74"/>
        </w:numPr>
        <w:spacing w:before="100" w:beforeAutospacing="1" w:after="100" w:afterAutospacing="1" w:line="240" w:lineRule="auto"/>
        <w:jc w:val="both"/>
        <w:rPr>
          <w:color w:val="000000"/>
          <w:sz w:val="27"/>
          <w:szCs w:val="27"/>
        </w:rPr>
      </w:pPr>
      <w:r>
        <w:rPr>
          <w:color w:val="000000"/>
          <w:sz w:val="27"/>
          <w:szCs w:val="27"/>
        </w:rPr>
        <w:t>This is a generalization of the producer-consumer problem wherein access is controlled to a shared group of buffers of a limited size.</w:t>
      </w:r>
    </w:p>
    <w:p w:rsidR="00AD06C8" w:rsidRDefault="00AD06C8" w:rsidP="00137B94">
      <w:pPr>
        <w:numPr>
          <w:ilvl w:val="0"/>
          <w:numId w:val="74"/>
        </w:numPr>
        <w:spacing w:before="100" w:beforeAutospacing="1" w:after="100" w:afterAutospacing="1" w:line="240" w:lineRule="auto"/>
        <w:jc w:val="both"/>
        <w:rPr>
          <w:color w:val="000000"/>
          <w:sz w:val="27"/>
          <w:szCs w:val="27"/>
        </w:rPr>
      </w:pPr>
      <w:r>
        <w:rPr>
          <w:color w:val="000000"/>
          <w:sz w:val="27"/>
          <w:szCs w:val="27"/>
        </w:rPr>
        <w:t xml:space="preserve">In this solution, the two counting semaphores "full" and "empty" keep track of the current number of full and empty buffers respectively </w:t>
      </w:r>
      <w:proofErr w:type="gramStart"/>
      <w:r>
        <w:rPr>
          <w:color w:val="000000"/>
          <w:sz w:val="27"/>
          <w:szCs w:val="27"/>
        </w:rPr>
        <w:t>( and</w:t>
      </w:r>
      <w:proofErr w:type="gramEnd"/>
      <w:r>
        <w:rPr>
          <w:color w:val="000000"/>
          <w:sz w:val="27"/>
          <w:szCs w:val="27"/>
        </w:rPr>
        <w:t xml:space="preserve"> initialized to 0 and N respectively. ) The binary semaphore </w:t>
      </w:r>
      <w:proofErr w:type="spellStart"/>
      <w:r>
        <w:rPr>
          <w:color w:val="000000"/>
          <w:sz w:val="27"/>
          <w:szCs w:val="27"/>
        </w:rPr>
        <w:t>mutex</w:t>
      </w:r>
      <w:proofErr w:type="spellEnd"/>
      <w:r>
        <w:rPr>
          <w:color w:val="000000"/>
          <w:sz w:val="27"/>
          <w:szCs w:val="27"/>
        </w:rPr>
        <w:t xml:space="preserve"> controls access to the critical section. The producer and consumer processes are nearly identical - One can think of the producer as producing full buffers, and the consumer producing empty buffers.</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5429250" cy="7239000"/>
            <wp:effectExtent l="19050" t="0" r="0" b="0"/>
            <wp:docPr id="54" name="Picture 54" descr="https://www.cs.uic.edu/~jbell/CourseNotes/OperatingSystems/images/Chapter5/5_0910_ProducerConsu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uic.edu/~jbell/CourseNotes/OperatingSystems/images/Chapter5/5_0910_ProducerConsumer.jpg"/>
                    <pic:cNvPicPr>
                      <a:picLocks noChangeAspect="1" noChangeArrowheads="1"/>
                    </pic:cNvPicPr>
                  </pic:nvPicPr>
                  <pic:blipFill>
                    <a:blip r:embed="rId49"/>
                    <a:srcRect/>
                    <a:stretch>
                      <a:fillRect/>
                    </a:stretch>
                  </pic:blipFill>
                  <pic:spPr bwMode="auto">
                    <a:xfrm>
                      <a:off x="0" y="0"/>
                      <a:ext cx="5429250" cy="723900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 xml:space="preserve">Figures 5.9 and 5.10 use variables </w:t>
      </w:r>
      <w:proofErr w:type="spellStart"/>
      <w:r>
        <w:rPr>
          <w:rStyle w:val="Strong"/>
          <w:rFonts w:eastAsiaTheme="majorEastAsia"/>
          <w:color w:val="000000"/>
          <w:sz w:val="27"/>
          <w:szCs w:val="27"/>
        </w:rPr>
        <w:t>next_produced</w:t>
      </w:r>
      <w:proofErr w:type="spellEnd"/>
      <w:r>
        <w:rPr>
          <w:rStyle w:val="Strong"/>
          <w:rFonts w:eastAsiaTheme="majorEastAsia"/>
          <w:color w:val="000000"/>
          <w:sz w:val="27"/>
          <w:szCs w:val="27"/>
        </w:rPr>
        <w:t xml:space="preserve"> and </w:t>
      </w:r>
      <w:proofErr w:type="spellStart"/>
      <w:r>
        <w:rPr>
          <w:rStyle w:val="Strong"/>
          <w:rFonts w:eastAsiaTheme="majorEastAsia"/>
          <w:color w:val="000000"/>
          <w:sz w:val="27"/>
          <w:szCs w:val="27"/>
        </w:rPr>
        <w:t>next_consumed</w:t>
      </w:r>
      <w:proofErr w:type="spellEnd"/>
    </w:p>
    <w:p w:rsidR="00AD06C8" w:rsidRPr="00E2386A" w:rsidRDefault="00AD06C8" w:rsidP="00137B94">
      <w:pPr>
        <w:pStyle w:val="Heading4"/>
        <w:jc w:val="both"/>
        <w:rPr>
          <w:i w:val="0"/>
          <w:color w:val="000000"/>
          <w:sz w:val="24"/>
          <w:szCs w:val="24"/>
        </w:rPr>
      </w:pPr>
      <w:r w:rsidRPr="00E2386A">
        <w:rPr>
          <w:i w:val="0"/>
          <w:color w:val="000000"/>
          <w:sz w:val="24"/>
          <w:szCs w:val="24"/>
        </w:rPr>
        <w:t>5.7.2 The Readers-Writers Problem</w:t>
      </w:r>
    </w:p>
    <w:p w:rsidR="00AD06C8" w:rsidRDefault="00AD06C8" w:rsidP="00137B94">
      <w:pPr>
        <w:numPr>
          <w:ilvl w:val="0"/>
          <w:numId w:val="75"/>
        </w:numPr>
        <w:spacing w:before="100" w:beforeAutospacing="1" w:after="100" w:afterAutospacing="1" w:line="240" w:lineRule="auto"/>
        <w:jc w:val="both"/>
        <w:rPr>
          <w:color w:val="000000"/>
          <w:sz w:val="27"/>
          <w:szCs w:val="27"/>
        </w:rPr>
      </w:pPr>
      <w:r>
        <w:rPr>
          <w:color w:val="000000"/>
          <w:sz w:val="27"/>
          <w:szCs w:val="27"/>
        </w:rPr>
        <w:t xml:space="preserve">In the readers-writers problem there are some processes </w:t>
      </w:r>
      <w:proofErr w:type="gramStart"/>
      <w:r>
        <w:rPr>
          <w:color w:val="000000"/>
          <w:sz w:val="27"/>
          <w:szCs w:val="27"/>
        </w:rPr>
        <w:t>( termed</w:t>
      </w:r>
      <w:proofErr w:type="gramEnd"/>
      <w:r>
        <w:rPr>
          <w:color w:val="000000"/>
          <w:sz w:val="27"/>
          <w:szCs w:val="27"/>
        </w:rPr>
        <w:t xml:space="preserve"> readers ) who only read the shared data, and never change it, and there are other processes ( termed writers ) who may change the data in addition to or instead of reading it. There is no limit to how many readers can access the </w:t>
      </w:r>
      <w:r>
        <w:rPr>
          <w:color w:val="000000"/>
          <w:sz w:val="27"/>
          <w:szCs w:val="27"/>
        </w:rPr>
        <w:lastRenderedPageBreak/>
        <w:t>data simultaneously, but when a writer accesses the data, it needs exclusive access.</w:t>
      </w:r>
    </w:p>
    <w:p w:rsidR="00AD06C8" w:rsidRDefault="00AD06C8" w:rsidP="00137B94">
      <w:pPr>
        <w:numPr>
          <w:ilvl w:val="0"/>
          <w:numId w:val="75"/>
        </w:numPr>
        <w:spacing w:before="100" w:beforeAutospacing="1" w:after="100" w:afterAutospacing="1" w:line="240" w:lineRule="auto"/>
        <w:jc w:val="both"/>
        <w:rPr>
          <w:color w:val="000000"/>
          <w:sz w:val="27"/>
          <w:szCs w:val="27"/>
        </w:rPr>
      </w:pPr>
      <w:r>
        <w:rPr>
          <w:color w:val="000000"/>
          <w:sz w:val="27"/>
          <w:szCs w:val="27"/>
        </w:rPr>
        <w:t xml:space="preserve">There are several variations to the readers-writers problem, most centered </w:t>
      </w:r>
      <w:proofErr w:type="gramStart"/>
      <w:r>
        <w:rPr>
          <w:color w:val="000000"/>
          <w:sz w:val="27"/>
          <w:szCs w:val="27"/>
        </w:rPr>
        <w:t>around</w:t>
      </w:r>
      <w:proofErr w:type="gramEnd"/>
      <w:r>
        <w:rPr>
          <w:color w:val="000000"/>
          <w:sz w:val="27"/>
          <w:szCs w:val="27"/>
        </w:rPr>
        <w:t xml:space="preserve"> relative priorities of readers versus writers.</w:t>
      </w:r>
    </w:p>
    <w:p w:rsidR="00AD06C8" w:rsidRDefault="00AD06C8" w:rsidP="00137B94">
      <w:pPr>
        <w:numPr>
          <w:ilvl w:val="1"/>
          <w:numId w:val="75"/>
        </w:numPr>
        <w:spacing w:before="100" w:beforeAutospacing="1" w:after="100" w:afterAutospacing="1" w:line="240" w:lineRule="auto"/>
        <w:jc w:val="both"/>
        <w:rPr>
          <w:color w:val="000000"/>
          <w:sz w:val="27"/>
          <w:szCs w:val="27"/>
        </w:rPr>
      </w:pPr>
      <w:r>
        <w:rPr>
          <w:color w:val="000000"/>
          <w:sz w:val="27"/>
          <w:szCs w:val="27"/>
        </w:rPr>
        <w:t>The </w:t>
      </w:r>
      <w:r>
        <w:rPr>
          <w:rStyle w:val="Emphasis"/>
          <w:color w:val="000000"/>
          <w:sz w:val="27"/>
          <w:szCs w:val="27"/>
        </w:rPr>
        <w:t>first</w:t>
      </w:r>
      <w:r>
        <w:rPr>
          <w:color w:val="000000"/>
          <w:sz w:val="27"/>
          <w:szCs w:val="27"/>
        </w:rPr>
        <w:t> readers-writers problem gives priority to readers. In this problem, if a reader wants access to the data, and there is not already a writer accessing it, then access is granted to the reader. A solution to this problem can lead to starvation of the writers, as there could always be more readers coming along to access the data. ( A steady stream of readers will jump ahead of waiting writers as long as there is currently already another reader accessing the data, because the writer is forced to wait until the data is idle, which may never happen if there are enough readers. )</w:t>
      </w:r>
    </w:p>
    <w:p w:rsidR="00AD06C8" w:rsidRDefault="00AD06C8" w:rsidP="00137B94">
      <w:pPr>
        <w:numPr>
          <w:ilvl w:val="1"/>
          <w:numId w:val="75"/>
        </w:numPr>
        <w:spacing w:before="100" w:beforeAutospacing="1" w:after="100" w:afterAutospacing="1" w:line="240" w:lineRule="auto"/>
        <w:jc w:val="both"/>
        <w:rPr>
          <w:color w:val="000000"/>
          <w:sz w:val="27"/>
          <w:szCs w:val="27"/>
        </w:rPr>
      </w:pPr>
      <w:r>
        <w:rPr>
          <w:color w:val="000000"/>
          <w:sz w:val="27"/>
          <w:szCs w:val="27"/>
        </w:rPr>
        <w:t>The </w:t>
      </w:r>
      <w:r>
        <w:rPr>
          <w:rStyle w:val="Emphasis"/>
          <w:color w:val="000000"/>
          <w:sz w:val="27"/>
          <w:szCs w:val="27"/>
        </w:rPr>
        <w:t>second </w:t>
      </w:r>
      <w:r>
        <w:rPr>
          <w:color w:val="000000"/>
          <w:sz w:val="27"/>
          <w:szCs w:val="27"/>
        </w:rPr>
        <w:t>readers-writers problem gives priority to the writers. In this problem, when a writer wants access to the data it jumps to the head of the queue - All waiting readers are blocked, and the writer gets access to the data as soon as it becomes available. In this solution the readers may be starved by a steady stream of writers.</w:t>
      </w:r>
    </w:p>
    <w:p w:rsidR="00AD06C8" w:rsidRDefault="00AD06C8" w:rsidP="00137B94">
      <w:pPr>
        <w:numPr>
          <w:ilvl w:val="0"/>
          <w:numId w:val="75"/>
        </w:numPr>
        <w:spacing w:before="100" w:beforeAutospacing="1" w:after="100" w:afterAutospacing="1" w:line="240" w:lineRule="auto"/>
        <w:jc w:val="both"/>
        <w:rPr>
          <w:color w:val="000000"/>
          <w:sz w:val="27"/>
          <w:szCs w:val="27"/>
        </w:rPr>
      </w:pPr>
      <w:r>
        <w:rPr>
          <w:color w:val="000000"/>
          <w:sz w:val="27"/>
          <w:szCs w:val="27"/>
        </w:rPr>
        <w:t>The following code is an example of the first readers-writers problem, and involves an important counter and two binary semaphores:</w:t>
      </w:r>
    </w:p>
    <w:p w:rsidR="00AD06C8" w:rsidRDefault="00AD06C8" w:rsidP="00137B94">
      <w:pPr>
        <w:numPr>
          <w:ilvl w:val="1"/>
          <w:numId w:val="75"/>
        </w:numPr>
        <w:spacing w:before="100" w:beforeAutospacing="1" w:after="100" w:afterAutospacing="1" w:line="240" w:lineRule="auto"/>
        <w:jc w:val="both"/>
        <w:rPr>
          <w:color w:val="000000"/>
          <w:sz w:val="27"/>
          <w:szCs w:val="27"/>
        </w:rPr>
      </w:pPr>
      <w:proofErr w:type="spellStart"/>
      <w:proofErr w:type="gramStart"/>
      <w:r>
        <w:rPr>
          <w:rStyle w:val="courierfont"/>
          <w:rFonts w:ascii="Courier New" w:hAnsi="Courier New" w:cs="Courier New"/>
          <w:color w:val="000000"/>
          <w:sz w:val="27"/>
          <w:szCs w:val="27"/>
        </w:rPr>
        <w:t>readcount</w:t>
      </w:r>
      <w:proofErr w:type="spellEnd"/>
      <w:proofErr w:type="gramEnd"/>
      <w:r>
        <w:rPr>
          <w:color w:val="000000"/>
          <w:sz w:val="27"/>
          <w:szCs w:val="27"/>
        </w:rPr>
        <w:t> is used by the reader processes, to count the number of readers currently accessing the data.</w:t>
      </w:r>
    </w:p>
    <w:p w:rsidR="00AD06C8" w:rsidRDefault="00AD06C8" w:rsidP="00137B94">
      <w:pPr>
        <w:numPr>
          <w:ilvl w:val="1"/>
          <w:numId w:val="75"/>
        </w:numPr>
        <w:spacing w:before="100" w:beforeAutospacing="1" w:after="100" w:afterAutospacing="1" w:line="240" w:lineRule="auto"/>
        <w:jc w:val="both"/>
        <w:rPr>
          <w:color w:val="000000"/>
          <w:sz w:val="27"/>
          <w:szCs w:val="27"/>
        </w:rPr>
      </w:pPr>
      <w:proofErr w:type="spellStart"/>
      <w:proofErr w:type="gramStart"/>
      <w:r>
        <w:rPr>
          <w:rStyle w:val="courierfont"/>
          <w:rFonts w:ascii="Courier New" w:hAnsi="Courier New" w:cs="Courier New"/>
          <w:color w:val="000000"/>
          <w:sz w:val="27"/>
          <w:szCs w:val="27"/>
        </w:rPr>
        <w:t>mutex</w:t>
      </w:r>
      <w:proofErr w:type="spellEnd"/>
      <w:proofErr w:type="gramEnd"/>
      <w:r>
        <w:rPr>
          <w:color w:val="000000"/>
          <w:sz w:val="27"/>
          <w:szCs w:val="27"/>
        </w:rPr>
        <w:t> is a semaphore used only by the readers for controlled access to </w:t>
      </w:r>
      <w:proofErr w:type="spellStart"/>
      <w:r>
        <w:rPr>
          <w:rStyle w:val="courierfont"/>
          <w:rFonts w:ascii="Courier New" w:hAnsi="Courier New" w:cs="Courier New"/>
          <w:color w:val="000000"/>
          <w:sz w:val="27"/>
          <w:szCs w:val="27"/>
        </w:rPr>
        <w:t>readcount</w:t>
      </w:r>
      <w:proofErr w:type="spellEnd"/>
      <w:r>
        <w:rPr>
          <w:color w:val="000000"/>
          <w:sz w:val="27"/>
          <w:szCs w:val="27"/>
        </w:rPr>
        <w:t>.</w:t>
      </w:r>
    </w:p>
    <w:p w:rsidR="00AD06C8" w:rsidRDefault="00AD06C8" w:rsidP="00137B94">
      <w:pPr>
        <w:numPr>
          <w:ilvl w:val="1"/>
          <w:numId w:val="75"/>
        </w:numPr>
        <w:spacing w:before="100" w:beforeAutospacing="1" w:after="100" w:afterAutospacing="1" w:line="240" w:lineRule="auto"/>
        <w:jc w:val="both"/>
        <w:rPr>
          <w:color w:val="000000"/>
          <w:sz w:val="27"/>
          <w:szCs w:val="27"/>
        </w:rPr>
      </w:pPr>
      <w:proofErr w:type="spellStart"/>
      <w:proofErr w:type="gramStart"/>
      <w:r>
        <w:rPr>
          <w:rStyle w:val="courierfont"/>
          <w:rFonts w:ascii="Courier New" w:hAnsi="Courier New" w:cs="Courier New"/>
          <w:color w:val="000000"/>
          <w:sz w:val="27"/>
          <w:szCs w:val="27"/>
        </w:rPr>
        <w:t>rw_mutex</w:t>
      </w:r>
      <w:proofErr w:type="spellEnd"/>
      <w:proofErr w:type="gramEnd"/>
      <w:r>
        <w:rPr>
          <w:color w:val="000000"/>
          <w:sz w:val="27"/>
          <w:szCs w:val="27"/>
        </w:rPr>
        <w:t xml:space="preserve"> is a semaphore used to block and release the writers. The first reader to access the data will set this lock and the last reader to exit will release it; </w:t>
      </w:r>
      <w:proofErr w:type="gramStart"/>
      <w:r>
        <w:rPr>
          <w:color w:val="000000"/>
          <w:sz w:val="27"/>
          <w:szCs w:val="27"/>
        </w:rPr>
        <w:t>The</w:t>
      </w:r>
      <w:proofErr w:type="gramEnd"/>
      <w:r>
        <w:rPr>
          <w:color w:val="000000"/>
          <w:sz w:val="27"/>
          <w:szCs w:val="27"/>
        </w:rPr>
        <w:t xml:space="preserve"> remaining readers do not touch </w:t>
      </w:r>
      <w:proofErr w:type="spellStart"/>
      <w:r>
        <w:rPr>
          <w:rStyle w:val="courierfont"/>
          <w:rFonts w:ascii="Courier New" w:hAnsi="Courier New" w:cs="Courier New"/>
          <w:color w:val="000000"/>
          <w:sz w:val="27"/>
          <w:szCs w:val="27"/>
        </w:rPr>
        <w:t>rw_mutex</w:t>
      </w:r>
      <w:proofErr w:type="spellEnd"/>
      <w:r>
        <w:rPr>
          <w:color w:val="000000"/>
          <w:sz w:val="27"/>
          <w:szCs w:val="27"/>
        </w:rPr>
        <w:t xml:space="preserve">. </w:t>
      </w:r>
      <w:proofErr w:type="gramStart"/>
      <w:r>
        <w:rPr>
          <w:color w:val="000000"/>
          <w:sz w:val="27"/>
          <w:szCs w:val="27"/>
        </w:rPr>
        <w:t>( Eighth</w:t>
      </w:r>
      <w:proofErr w:type="gramEnd"/>
      <w:r>
        <w:rPr>
          <w:color w:val="000000"/>
          <w:sz w:val="27"/>
          <w:szCs w:val="27"/>
        </w:rPr>
        <w:t xml:space="preserve"> edition called this variable </w:t>
      </w:r>
      <w:proofErr w:type="spellStart"/>
      <w:r>
        <w:rPr>
          <w:rStyle w:val="courierfont"/>
          <w:rFonts w:ascii="Courier New" w:hAnsi="Courier New" w:cs="Courier New"/>
          <w:color w:val="000000"/>
          <w:sz w:val="27"/>
          <w:szCs w:val="27"/>
        </w:rPr>
        <w:t>wrt</w:t>
      </w:r>
      <w:proofErr w:type="spellEnd"/>
      <w:r>
        <w:rPr>
          <w:color w:val="000000"/>
          <w:sz w:val="27"/>
          <w:szCs w:val="27"/>
        </w:rPr>
        <w:t>. )</w:t>
      </w:r>
    </w:p>
    <w:p w:rsidR="00AD06C8" w:rsidRDefault="00AD06C8" w:rsidP="00137B94">
      <w:pPr>
        <w:numPr>
          <w:ilvl w:val="1"/>
          <w:numId w:val="75"/>
        </w:numPr>
        <w:spacing w:before="100" w:beforeAutospacing="1" w:after="100" w:afterAutospacing="1" w:line="240" w:lineRule="auto"/>
        <w:jc w:val="both"/>
        <w:rPr>
          <w:color w:val="000000"/>
          <w:sz w:val="27"/>
          <w:szCs w:val="27"/>
        </w:rPr>
      </w:pPr>
      <w:r>
        <w:rPr>
          <w:color w:val="000000"/>
          <w:sz w:val="27"/>
          <w:szCs w:val="27"/>
        </w:rPr>
        <w:t>Note that the first reader to come along will block on </w:t>
      </w:r>
      <w:proofErr w:type="spellStart"/>
      <w:r>
        <w:rPr>
          <w:rStyle w:val="courierfont"/>
          <w:rFonts w:ascii="Courier New" w:hAnsi="Courier New" w:cs="Courier New"/>
          <w:color w:val="000000"/>
          <w:sz w:val="27"/>
          <w:szCs w:val="27"/>
        </w:rPr>
        <w:t>rw_mutex</w:t>
      </w:r>
      <w:proofErr w:type="spellEnd"/>
      <w:r>
        <w:rPr>
          <w:color w:val="000000"/>
          <w:sz w:val="27"/>
          <w:szCs w:val="27"/>
        </w:rPr>
        <w:t> if there is currently a writer accessing the data, and that all following readers will only block on </w:t>
      </w:r>
      <w:proofErr w:type="spellStart"/>
      <w:r>
        <w:rPr>
          <w:rStyle w:val="courierfont"/>
          <w:rFonts w:ascii="Courier New" w:hAnsi="Courier New" w:cs="Courier New"/>
          <w:color w:val="000000"/>
          <w:sz w:val="27"/>
          <w:szCs w:val="27"/>
        </w:rPr>
        <w:t>mutex</w:t>
      </w:r>
      <w:proofErr w:type="spellEnd"/>
      <w:r>
        <w:rPr>
          <w:color w:val="000000"/>
          <w:sz w:val="27"/>
          <w:szCs w:val="27"/>
        </w:rPr>
        <w:t> for their turn to increment </w:t>
      </w:r>
      <w:proofErr w:type="spellStart"/>
      <w:r>
        <w:rPr>
          <w:rStyle w:val="courierfont"/>
          <w:rFonts w:ascii="Courier New" w:hAnsi="Courier New" w:cs="Courier New"/>
          <w:color w:val="000000"/>
          <w:sz w:val="27"/>
          <w:szCs w:val="27"/>
        </w:rPr>
        <w:t>readcount</w:t>
      </w:r>
      <w:proofErr w:type="spellEnd"/>
      <w:r>
        <w:rPr>
          <w:color w:val="000000"/>
          <w:sz w:val="27"/>
          <w:szCs w:val="27"/>
        </w:rPr>
        <w:t>.</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4210050" cy="7000875"/>
            <wp:effectExtent l="19050" t="0" r="0" b="0"/>
            <wp:docPr id="39" name="Picture 55" descr="https://www.cs.uic.edu/~jbell/CourseNotes/OperatingSystems/images/Chapter5/5_1112_ReaderWriter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uic.edu/~jbell/CourseNotes/OperatingSystems/images/Chapter5/5_1112_ReaderWriterStructures.jpg"/>
                    <pic:cNvPicPr>
                      <a:picLocks noChangeAspect="1" noChangeArrowheads="1"/>
                    </pic:cNvPicPr>
                  </pic:nvPicPr>
                  <pic:blipFill>
                    <a:blip r:embed="rId50"/>
                    <a:srcRect/>
                    <a:stretch>
                      <a:fillRect/>
                    </a:stretch>
                  </pic:blipFill>
                  <pic:spPr bwMode="auto">
                    <a:xfrm>
                      <a:off x="0" y="0"/>
                      <a:ext cx="4210050" cy="7000875"/>
                    </a:xfrm>
                    <a:prstGeom prst="rect">
                      <a:avLst/>
                    </a:prstGeom>
                    <a:noFill/>
                    <a:ln w="9525">
                      <a:noFill/>
                      <a:miter lim="800000"/>
                      <a:headEnd/>
                      <a:tailEnd/>
                    </a:ln>
                  </pic:spPr>
                </pic:pic>
              </a:graphicData>
            </a:graphic>
          </wp:inline>
        </w:drawing>
      </w:r>
    </w:p>
    <w:p w:rsidR="00AD06C8" w:rsidRDefault="00AD06C8" w:rsidP="00137B94">
      <w:pPr>
        <w:numPr>
          <w:ilvl w:val="0"/>
          <w:numId w:val="76"/>
        </w:numPr>
        <w:spacing w:before="100" w:beforeAutospacing="1" w:after="100" w:afterAutospacing="1" w:line="240" w:lineRule="auto"/>
        <w:jc w:val="both"/>
        <w:rPr>
          <w:color w:val="000000"/>
          <w:sz w:val="27"/>
          <w:szCs w:val="27"/>
        </w:rPr>
      </w:pPr>
      <w:r>
        <w:rPr>
          <w:color w:val="000000"/>
          <w:sz w:val="27"/>
          <w:szCs w:val="27"/>
        </w:rPr>
        <w:t>Some hardware implementations provide specific reader-writer locks, which are accessed using an argument specifying whether access is requested for reading or writing. The use of reader-writer locks is beneficial for situation in which: (1) processes can be easily identified as either readers or writers, and (2) there are significantly more readers than writers, making the additional overhead of the reader-writer lock pay off in terms of increased concurrency of the readers.</w:t>
      </w:r>
    </w:p>
    <w:p w:rsidR="00AD06C8" w:rsidRPr="00D70FF5" w:rsidRDefault="00AD06C8" w:rsidP="00137B94">
      <w:pPr>
        <w:pStyle w:val="Heading4"/>
        <w:jc w:val="both"/>
        <w:rPr>
          <w:i w:val="0"/>
          <w:color w:val="000000"/>
          <w:sz w:val="24"/>
          <w:szCs w:val="24"/>
        </w:rPr>
      </w:pPr>
      <w:r w:rsidRPr="00D70FF5">
        <w:rPr>
          <w:i w:val="0"/>
          <w:color w:val="000000"/>
          <w:sz w:val="24"/>
          <w:szCs w:val="24"/>
        </w:rPr>
        <w:lastRenderedPageBreak/>
        <w:t>5.7.3 The Dining-Philosophers Problem</w:t>
      </w:r>
    </w:p>
    <w:p w:rsidR="00AD06C8" w:rsidRDefault="00AD06C8" w:rsidP="00137B94">
      <w:pPr>
        <w:numPr>
          <w:ilvl w:val="0"/>
          <w:numId w:val="77"/>
        </w:numPr>
        <w:spacing w:before="100" w:beforeAutospacing="1" w:after="100" w:afterAutospacing="1" w:line="240" w:lineRule="auto"/>
        <w:jc w:val="both"/>
        <w:rPr>
          <w:color w:val="000000"/>
          <w:sz w:val="27"/>
          <w:szCs w:val="27"/>
        </w:rPr>
      </w:pPr>
      <w:r>
        <w:rPr>
          <w:color w:val="000000"/>
          <w:sz w:val="27"/>
          <w:szCs w:val="27"/>
        </w:rPr>
        <w:t>The dining philosophers problem is a classic synchronization problem involving the allocation of limited resources amongst a group of processes in a deadlock-free and starvation-free manner:</w:t>
      </w:r>
    </w:p>
    <w:p w:rsidR="00AD06C8" w:rsidRDefault="00AD06C8" w:rsidP="00137B94">
      <w:pPr>
        <w:numPr>
          <w:ilvl w:val="1"/>
          <w:numId w:val="77"/>
        </w:numPr>
        <w:spacing w:before="100" w:beforeAutospacing="1" w:after="100" w:afterAutospacing="1" w:line="240" w:lineRule="auto"/>
        <w:jc w:val="both"/>
        <w:rPr>
          <w:color w:val="000000"/>
          <w:sz w:val="27"/>
          <w:szCs w:val="27"/>
        </w:rPr>
      </w:pPr>
      <w:r>
        <w:rPr>
          <w:color w:val="000000"/>
          <w:sz w:val="27"/>
          <w:szCs w:val="27"/>
        </w:rPr>
        <w:t xml:space="preserve">Consider five philosophers sitting around a table, in which there are five chopsticks evenly distributed and an endless bowl of rice in the center, as shown in the diagram below. </w:t>
      </w:r>
      <w:proofErr w:type="gramStart"/>
      <w:r>
        <w:rPr>
          <w:color w:val="000000"/>
          <w:sz w:val="27"/>
          <w:szCs w:val="27"/>
        </w:rPr>
        <w:t>( There</w:t>
      </w:r>
      <w:proofErr w:type="gramEnd"/>
      <w:r>
        <w:rPr>
          <w:color w:val="000000"/>
          <w:sz w:val="27"/>
          <w:szCs w:val="27"/>
        </w:rPr>
        <w:t xml:space="preserve"> is exactly one chopstick between each pair of dining philosophers. )</w:t>
      </w:r>
    </w:p>
    <w:p w:rsidR="00AD06C8" w:rsidRDefault="00AD06C8" w:rsidP="00137B94">
      <w:pPr>
        <w:numPr>
          <w:ilvl w:val="1"/>
          <w:numId w:val="77"/>
        </w:numPr>
        <w:spacing w:before="100" w:beforeAutospacing="1" w:after="100" w:afterAutospacing="1" w:line="240" w:lineRule="auto"/>
        <w:jc w:val="both"/>
        <w:rPr>
          <w:color w:val="000000"/>
          <w:sz w:val="27"/>
          <w:szCs w:val="27"/>
        </w:rPr>
      </w:pPr>
      <w:r>
        <w:rPr>
          <w:color w:val="000000"/>
          <w:sz w:val="27"/>
          <w:szCs w:val="27"/>
        </w:rPr>
        <w:t>These philosophers spend their lives alternating between two activities: eating and thinking.</w:t>
      </w:r>
    </w:p>
    <w:p w:rsidR="00AD06C8" w:rsidRDefault="00AD06C8" w:rsidP="00137B94">
      <w:pPr>
        <w:numPr>
          <w:ilvl w:val="1"/>
          <w:numId w:val="77"/>
        </w:numPr>
        <w:spacing w:before="100" w:beforeAutospacing="1" w:after="100" w:afterAutospacing="1" w:line="240" w:lineRule="auto"/>
        <w:jc w:val="both"/>
        <w:rPr>
          <w:color w:val="000000"/>
          <w:sz w:val="27"/>
          <w:szCs w:val="27"/>
        </w:rPr>
      </w:pPr>
      <w:r>
        <w:rPr>
          <w:color w:val="000000"/>
          <w:sz w:val="27"/>
          <w:szCs w:val="27"/>
        </w:rPr>
        <w:t>When it is time for a philosopher to eat, it must first acquire two chopsticks - one from their left and one from their right.</w:t>
      </w:r>
    </w:p>
    <w:p w:rsidR="00AD06C8" w:rsidRDefault="00AD06C8" w:rsidP="00137B94">
      <w:pPr>
        <w:numPr>
          <w:ilvl w:val="1"/>
          <w:numId w:val="77"/>
        </w:numPr>
        <w:spacing w:before="100" w:beforeAutospacing="1" w:after="100" w:afterAutospacing="1" w:line="240" w:lineRule="auto"/>
        <w:jc w:val="both"/>
        <w:rPr>
          <w:color w:val="000000"/>
          <w:sz w:val="27"/>
          <w:szCs w:val="27"/>
        </w:rPr>
      </w:pPr>
      <w:r>
        <w:rPr>
          <w:color w:val="000000"/>
          <w:sz w:val="27"/>
          <w:szCs w:val="27"/>
        </w:rPr>
        <w:t>When a philosopher thinks, it puts down both chopsticks in their original locations.</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2905125" cy="2790825"/>
            <wp:effectExtent l="19050" t="0" r="9525" b="0"/>
            <wp:docPr id="37" name="Picture 56" descr="https://www.cs.uic.edu/~jbell/CourseNotes/OperatingSystems/images/Chapter5/5_13_DiningPhilosop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uic.edu/~jbell/CourseNotes/OperatingSystems/images/Chapter5/5_13_DiningPhilosophers.jpg"/>
                    <pic:cNvPicPr>
                      <a:picLocks noChangeAspect="1" noChangeArrowheads="1"/>
                    </pic:cNvPicPr>
                  </pic:nvPicPr>
                  <pic:blipFill>
                    <a:blip r:embed="rId51"/>
                    <a:srcRect/>
                    <a:stretch>
                      <a:fillRect/>
                    </a:stretch>
                  </pic:blipFill>
                  <pic:spPr bwMode="auto">
                    <a:xfrm>
                      <a:off x="0" y="0"/>
                      <a:ext cx="2905125" cy="27908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5.13 - The situation of the dining philosophers</w:t>
      </w:r>
    </w:p>
    <w:p w:rsidR="00AD06C8" w:rsidRDefault="00AD06C8" w:rsidP="00137B94">
      <w:pPr>
        <w:numPr>
          <w:ilvl w:val="0"/>
          <w:numId w:val="78"/>
        </w:numPr>
        <w:spacing w:before="100" w:beforeAutospacing="1" w:after="100" w:afterAutospacing="1" w:line="240" w:lineRule="auto"/>
        <w:jc w:val="both"/>
        <w:rPr>
          <w:color w:val="000000"/>
          <w:sz w:val="27"/>
          <w:szCs w:val="27"/>
        </w:rPr>
      </w:pPr>
      <w:r>
        <w:rPr>
          <w:color w:val="000000"/>
          <w:sz w:val="27"/>
          <w:szCs w:val="27"/>
        </w:rPr>
        <w:t>One possible solution, as shown in the following code section, is to use a set of five semaphores ( chopsticks[ 5 ] ), and to have each hungry philosopher first wait on their left chopstick ( chopsticks[ i ] ), and then wait on their right chopstick ( chopsticks[ ( i + 1 ) % 5 ] )</w:t>
      </w:r>
    </w:p>
    <w:p w:rsidR="00AD06C8" w:rsidRDefault="00AD06C8" w:rsidP="00137B94">
      <w:pPr>
        <w:numPr>
          <w:ilvl w:val="0"/>
          <w:numId w:val="78"/>
        </w:numPr>
        <w:spacing w:before="100" w:beforeAutospacing="1" w:after="100" w:afterAutospacing="1" w:line="240" w:lineRule="auto"/>
        <w:jc w:val="both"/>
        <w:rPr>
          <w:color w:val="000000"/>
          <w:sz w:val="27"/>
          <w:szCs w:val="27"/>
        </w:rPr>
      </w:pPr>
      <w:r>
        <w:rPr>
          <w:color w:val="000000"/>
          <w:sz w:val="27"/>
          <w:szCs w:val="27"/>
        </w:rPr>
        <w:t>But suppose that all five philosophers get hungry at the same time, and each starts by picking up their left chopstick. They then look for their right chopstick, but because it is unavailable, they wait for it, forever, and eventually all the philosophers starve due to the resulting deadlock.</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4324350" cy="3257550"/>
            <wp:effectExtent l="19050" t="0" r="0" b="0"/>
            <wp:docPr id="36" name="Picture 57" descr="https://www.cs.uic.edu/~jbell/CourseNotes/OperatingSystems/images/Chapter5/5_14_Philosopher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uic.edu/~jbell/CourseNotes/OperatingSystems/images/Chapter5/5_14_Philosopher_i.jpg"/>
                    <pic:cNvPicPr>
                      <a:picLocks noChangeAspect="1" noChangeArrowheads="1"/>
                    </pic:cNvPicPr>
                  </pic:nvPicPr>
                  <pic:blipFill>
                    <a:blip r:embed="rId52"/>
                    <a:srcRect/>
                    <a:stretch>
                      <a:fillRect/>
                    </a:stretch>
                  </pic:blipFill>
                  <pic:spPr bwMode="auto">
                    <a:xfrm>
                      <a:off x="0" y="0"/>
                      <a:ext cx="4324350" cy="32575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5.14 - The structure of philosopher i.</w:t>
      </w:r>
    </w:p>
    <w:p w:rsidR="00AD06C8" w:rsidRDefault="00AD06C8" w:rsidP="00137B94">
      <w:pPr>
        <w:numPr>
          <w:ilvl w:val="0"/>
          <w:numId w:val="79"/>
        </w:numPr>
        <w:spacing w:before="100" w:beforeAutospacing="1" w:after="100" w:afterAutospacing="1" w:line="240" w:lineRule="auto"/>
        <w:jc w:val="both"/>
        <w:rPr>
          <w:color w:val="000000"/>
          <w:sz w:val="27"/>
          <w:szCs w:val="27"/>
        </w:rPr>
      </w:pPr>
      <w:r>
        <w:rPr>
          <w:color w:val="000000"/>
          <w:sz w:val="27"/>
          <w:szCs w:val="27"/>
        </w:rPr>
        <w:t>Some potential solutions to the problem include:</w:t>
      </w:r>
    </w:p>
    <w:p w:rsidR="00AD06C8" w:rsidRDefault="00AD06C8" w:rsidP="00137B94">
      <w:pPr>
        <w:numPr>
          <w:ilvl w:val="1"/>
          <w:numId w:val="79"/>
        </w:numPr>
        <w:spacing w:before="100" w:beforeAutospacing="1" w:after="100" w:afterAutospacing="1" w:line="240" w:lineRule="auto"/>
        <w:jc w:val="both"/>
        <w:rPr>
          <w:color w:val="000000"/>
          <w:sz w:val="27"/>
          <w:szCs w:val="27"/>
        </w:rPr>
      </w:pPr>
      <w:r>
        <w:rPr>
          <w:color w:val="000000"/>
          <w:sz w:val="27"/>
          <w:szCs w:val="27"/>
        </w:rPr>
        <w:t xml:space="preserve">Only allow four philosophers to dine at the same time. </w:t>
      </w:r>
      <w:proofErr w:type="gramStart"/>
      <w:r>
        <w:rPr>
          <w:color w:val="000000"/>
          <w:sz w:val="27"/>
          <w:szCs w:val="27"/>
        </w:rPr>
        <w:t>( Limited</w:t>
      </w:r>
      <w:proofErr w:type="gramEnd"/>
      <w:r>
        <w:rPr>
          <w:color w:val="000000"/>
          <w:sz w:val="27"/>
          <w:szCs w:val="27"/>
        </w:rPr>
        <w:t xml:space="preserve"> simultaneous processes. )</w:t>
      </w:r>
    </w:p>
    <w:p w:rsidR="00AD06C8" w:rsidRDefault="00AD06C8" w:rsidP="00137B94">
      <w:pPr>
        <w:numPr>
          <w:ilvl w:val="1"/>
          <w:numId w:val="79"/>
        </w:numPr>
        <w:spacing w:before="100" w:beforeAutospacing="1" w:after="100" w:afterAutospacing="1" w:line="240" w:lineRule="auto"/>
        <w:jc w:val="both"/>
        <w:rPr>
          <w:color w:val="000000"/>
          <w:sz w:val="27"/>
          <w:szCs w:val="27"/>
        </w:rPr>
      </w:pPr>
      <w:r>
        <w:rPr>
          <w:color w:val="000000"/>
          <w:sz w:val="27"/>
          <w:szCs w:val="27"/>
        </w:rPr>
        <w:t xml:space="preserve">Allow philosophers to pick up chopsticks only when both are available, in a critical section. </w:t>
      </w:r>
      <w:proofErr w:type="gramStart"/>
      <w:r>
        <w:rPr>
          <w:color w:val="000000"/>
          <w:sz w:val="27"/>
          <w:szCs w:val="27"/>
        </w:rPr>
        <w:t>( All</w:t>
      </w:r>
      <w:proofErr w:type="gramEnd"/>
      <w:r>
        <w:rPr>
          <w:color w:val="000000"/>
          <w:sz w:val="27"/>
          <w:szCs w:val="27"/>
        </w:rPr>
        <w:t xml:space="preserve"> or nothing allocation of critical resources. )</w:t>
      </w:r>
    </w:p>
    <w:p w:rsidR="00AD06C8" w:rsidRDefault="00AD06C8" w:rsidP="00137B94">
      <w:pPr>
        <w:numPr>
          <w:ilvl w:val="1"/>
          <w:numId w:val="79"/>
        </w:numPr>
        <w:spacing w:before="100" w:beforeAutospacing="1" w:after="100" w:afterAutospacing="1" w:line="240" w:lineRule="auto"/>
        <w:jc w:val="both"/>
        <w:rPr>
          <w:color w:val="000000"/>
          <w:sz w:val="27"/>
          <w:szCs w:val="27"/>
        </w:rPr>
      </w:pPr>
      <w:r>
        <w:rPr>
          <w:color w:val="000000"/>
          <w:sz w:val="27"/>
          <w:szCs w:val="27"/>
        </w:rPr>
        <w:t xml:space="preserve">Use an asymmetric solution, in which odd philosophers pick up their left chopstick first and even philosophers pick up their right chopstick first. </w:t>
      </w:r>
      <w:proofErr w:type="gramStart"/>
      <w:r>
        <w:rPr>
          <w:color w:val="000000"/>
          <w:sz w:val="27"/>
          <w:szCs w:val="27"/>
        </w:rPr>
        <w:t>( Will</w:t>
      </w:r>
      <w:proofErr w:type="gramEnd"/>
      <w:r>
        <w:rPr>
          <w:color w:val="000000"/>
          <w:sz w:val="27"/>
          <w:szCs w:val="27"/>
        </w:rPr>
        <w:t xml:space="preserve"> this solution always work? What if there </w:t>
      </w:r>
      <w:proofErr w:type="gramStart"/>
      <w:r>
        <w:rPr>
          <w:color w:val="000000"/>
          <w:sz w:val="27"/>
          <w:szCs w:val="27"/>
        </w:rPr>
        <w:t>are an even number</w:t>
      </w:r>
      <w:proofErr w:type="gramEnd"/>
      <w:r>
        <w:rPr>
          <w:color w:val="000000"/>
          <w:sz w:val="27"/>
          <w:szCs w:val="27"/>
        </w:rPr>
        <w:t xml:space="preserve"> of philosophers? )</w:t>
      </w:r>
    </w:p>
    <w:p w:rsidR="00AD06C8" w:rsidRDefault="00AD06C8" w:rsidP="00137B94">
      <w:pPr>
        <w:numPr>
          <w:ilvl w:val="0"/>
          <w:numId w:val="79"/>
        </w:numPr>
        <w:spacing w:before="100" w:beforeAutospacing="1" w:after="100" w:afterAutospacing="1" w:line="240" w:lineRule="auto"/>
        <w:jc w:val="both"/>
        <w:rPr>
          <w:color w:val="000000"/>
          <w:sz w:val="27"/>
          <w:szCs w:val="27"/>
        </w:rPr>
      </w:pPr>
      <w:r>
        <w:rPr>
          <w:color w:val="000000"/>
          <w:sz w:val="27"/>
          <w:szCs w:val="27"/>
        </w:rPr>
        <w:t xml:space="preserve">Note carefully that a deadlock-free solution to the dining </w:t>
      </w:r>
      <w:proofErr w:type="gramStart"/>
      <w:r>
        <w:rPr>
          <w:color w:val="000000"/>
          <w:sz w:val="27"/>
          <w:szCs w:val="27"/>
        </w:rPr>
        <w:t>philosophers</w:t>
      </w:r>
      <w:proofErr w:type="gramEnd"/>
      <w:r>
        <w:rPr>
          <w:color w:val="000000"/>
          <w:sz w:val="27"/>
          <w:szCs w:val="27"/>
        </w:rPr>
        <w:t xml:space="preserve"> problem does not necessarily guarantee a starvation-free one. ( While some or even most of the philosophers may be able to get on with their normal lives of eating and thinking, there may be one unlucky soul who never seems to be able to get both </w:t>
      </w:r>
      <w:r w:rsidR="00D061FD">
        <w:rPr>
          <w:color w:val="000000"/>
          <w:sz w:val="27"/>
          <w:szCs w:val="27"/>
        </w:rPr>
        <w:t>chopsticks at the same time. :</w:t>
      </w:r>
    </w:p>
    <w:p w:rsidR="00D061FD" w:rsidRPr="00D061FD" w:rsidRDefault="00D061FD" w:rsidP="00137B94">
      <w:pPr>
        <w:spacing w:before="100" w:beforeAutospacing="1" w:after="100" w:afterAutospacing="1" w:line="240" w:lineRule="auto"/>
        <w:ind w:left="720"/>
        <w:jc w:val="both"/>
        <w:rPr>
          <w:b/>
          <w:color w:val="000000"/>
          <w:sz w:val="27"/>
          <w:szCs w:val="27"/>
        </w:rPr>
      </w:pPr>
      <w:r w:rsidRPr="00D061FD">
        <w:rPr>
          <w:b/>
          <w:color w:val="000000"/>
          <w:sz w:val="27"/>
          <w:szCs w:val="27"/>
        </w:rPr>
        <w:t xml:space="preserve">       (OR)</w:t>
      </w:r>
    </w:p>
    <w:p w:rsidR="00D061FD" w:rsidRPr="00725453" w:rsidRDefault="00D061FD" w:rsidP="00137B94">
      <w:pPr>
        <w:pStyle w:val="Heading1"/>
        <w:spacing w:before="300" w:beforeAutospacing="0" w:after="150" w:afterAutospacing="0"/>
        <w:jc w:val="both"/>
        <w:rPr>
          <w:rFonts w:ascii="Helvetica" w:hAnsi="Helvetica" w:cs="Helvetica"/>
          <w:b w:val="0"/>
          <w:bCs w:val="0"/>
          <w:color w:val="C00000"/>
          <w:sz w:val="54"/>
          <w:szCs w:val="54"/>
        </w:rPr>
      </w:pPr>
      <w:r w:rsidRPr="00725453">
        <w:rPr>
          <w:rFonts w:ascii="Helvetica" w:hAnsi="Helvetica" w:cs="Helvetica"/>
          <w:b w:val="0"/>
          <w:bCs w:val="0"/>
          <w:color w:val="C00000"/>
          <w:sz w:val="54"/>
          <w:szCs w:val="54"/>
        </w:rPr>
        <w:t>Classical Problems of Synchronization</w:t>
      </w:r>
    </w:p>
    <w:p w:rsidR="00D061FD" w:rsidRPr="00D061FD" w:rsidRDefault="00D061FD" w:rsidP="00137B94">
      <w:pPr>
        <w:numPr>
          <w:ilvl w:val="0"/>
          <w:numId w:val="104"/>
        </w:numPr>
        <w:spacing w:before="100" w:beforeAutospacing="1" w:after="100" w:afterAutospacing="1" w:line="450" w:lineRule="atLeast"/>
        <w:jc w:val="both"/>
        <w:rPr>
          <w:rFonts w:ascii="Arial" w:eastAsia="Times New Roman" w:hAnsi="Arial" w:cs="Arial"/>
          <w:color w:val="002060"/>
          <w:sz w:val="32"/>
          <w:szCs w:val="32"/>
        </w:rPr>
      </w:pPr>
      <w:r w:rsidRPr="00D061FD">
        <w:rPr>
          <w:rFonts w:ascii="Arial" w:eastAsia="Times New Roman" w:hAnsi="Arial" w:cs="Arial"/>
          <w:color w:val="002060"/>
          <w:sz w:val="32"/>
          <w:szCs w:val="32"/>
        </w:rPr>
        <w:t>Bounded Buffer (Producer-Consumer) Problem</w:t>
      </w:r>
    </w:p>
    <w:p w:rsidR="00D061FD" w:rsidRPr="00D061FD" w:rsidRDefault="00D061FD" w:rsidP="00137B94">
      <w:pPr>
        <w:numPr>
          <w:ilvl w:val="0"/>
          <w:numId w:val="104"/>
        </w:numPr>
        <w:spacing w:before="100" w:beforeAutospacing="1" w:after="100" w:afterAutospacing="1" w:line="450" w:lineRule="atLeast"/>
        <w:jc w:val="both"/>
        <w:rPr>
          <w:rFonts w:ascii="Arial" w:eastAsia="Times New Roman" w:hAnsi="Arial" w:cs="Arial"/>
          <w:color w:val="002060"/>
          <w:sz w:val="32"/>
          <w:szCs w:val="32"/>
        </w:rPr>
      </w:pPr>
      <w:r w:rsidRPr="00D061FD">
        <w:rPr>
          <w:rFonts w:ascii="Arial" w:eastAsia="Times New Roman" w:hAnsi="Arial" w:cs="Arial"/>
          <w:color w:val="002060"/>
          <w:sz w:val="32"/>
          <w:szCs w:val="32"/>
        </w:rPr>
        <w:t>Dining Philosophers Problem</w:t>
      </w:r>
    </w:p>
    <w:p w:rsidR="00D061FD" w:rsidRPr="00D061FD" w:rsidRDefault="00D061FD" w:rsidP="00137B94">
      <w:pPr>
        <w:numPr>
          <w:ilvl w:val="0"/>
          <w:numId w:val="104"/>
        </w:numPr>
        <w:spacing w:before="100" w:beforeAutospacing="1" w:after="100" w:afterAutospacing="1" w:line="450" w:lineRule="atLeast"/>
        <w:jc w:val="both"/>
        <w:rPr>
          <w:rFonts w:ascii="Arial" w:eastAsia="Times New Roman" w:hAnsi="Arial" w:cs="Arial"/>
          <w:color w:val="002060"/>
          <w:sz w:val="32"/>
          <w:szCs w:val="32"/>
        </w:rPr>
      </w:pPr>
      <w:r w:rsidRPr="00D061FD">
        <w:rPr>
          <w:rFonts w:ascii="Arial" w:eastAsia="Times New Roman" w:hAnsi="Arial" w:cs="Arial"/>
          <w:color w:val="002060"/>
          <w:sz w:val="32"/>
          <w:szCs w:val="32"/>
        </w:rPr>
        <w:t>The Readers Writers Problem</w:t>
      </w:r>
    </w:p>
    <w:p w:rsidR="00D061FD" w:rsidRPr="00A44E50" w:rsidRDefault="00D061FD" w:rsidP="00137B94">
      <w:pPr>
        <w:spacing w:before="300" w:after="150" w:line="240" w:lineRule="auto"/>
        <w:jc w:val="both"/>
        <w:outlineLvl w:val="0"/>
        <w:rPr>
          <w:rFonts w:ascii="Helvetica" w:eastAsia="Times New Roman" w:hAnsi="Helvetica" w:cs="Helvetica"/>
          <w:b/>
          <w:color w:val="002060"/>
          <w:kern w:val="36"/>
          <w:sz w:val="48"/>
          <w:szCs w:val="48"/>
        </w:rPr>
      </w:pPr>
      <w:r w:rsidRPr="00A44E50">
        <w:rPr>
          <w:rFonts w:ascii="Helvetica" w:eastAsia="Times New Roman" w:hAnsi="Helvetica" w:cs="Helvetica"/>
          <w:b/>
          <w:color w:val="002060"/>
          <w:kern w:val="36"/>
          <w:sz w:val="48"/>
          <w:szCs w:val="48"/>
        </w:rPr>
        <w:lastRenderedPageBreak/>
        <w:t>Bounded Buffer Problem</w:t>
      </w:r>
    </w:p>
    <w:p w:rsidR="00D061FD" w:rsidRPr="00A44E50" w:rsidRDefault="00D061FD" w:rsidP="00137B94">
      <w:pPr>
        <w:spacing w:after="15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Bounded buffer problem, which is also called </w:t>
      </w:r>
      <w:r w:rsidRPr="00A44E50">
        <w:rPr>
          <w:rFonts w:ascii="Arial" w:eastAsia="Times New Roman" w:hAnsi="Arial" w:cs="Arial"/>
          <w:b/>
          <w:bCs/>
          <w:color w:val="C00000"/>
          <w:sz w:val="32"/>
          <w:szCs w:val="32"/>
        </w:rPr>
        <w:t>producer consumer problem</w:t>
      </w:r>
      <w:r w:rsidRPr="00A44E50">
        <w:rPr>
          <w:rFonts w:ascii="Arial" w:eastAsia="Times New Roman" w:hAnsi="Arial" w:cs="Arial"/>
          <w:color w:val="C00000"/>
          <w:sz w:val="32"/>
          <w:szCs w:val="32"/>
        </w:rPr>
        <w:t>, is one of the classic problems of synchronization. Let's start by understanding the problem here, before moving on to the solution and program code.</w:t>
      </w:r>
    </w:p>
    <w:p w:rsidR="00D061FD" w:rsidRPr="00A44E50" w:rsidRDefault="00D061FD" w:rsidP="00137B94">
      <w:pPr>
        <w:spacing w:before="300" w:after="150" w:line="240" w:lineRule="auto"/>
        <w:jc w:val="both"/>
        <w:outlineLvl w:val="2"/>
        <w:rPr>
          <w:rFonts w:ascii="Helvetica" w:eastAsia="Times New Roman" w:hAnsi="Helvetica" w:cs="Helvetica"/>
          <w:b/>
          <w:color w:val="002060"/>
          <w:sz w:val="40"/>
          <w:szCs w:val="40"/>
        </w:rPr>
      </w:pPr>
      <w:r w:rsidRPr="00A44E50">
        <w:rPr>
          <w:rFonts w:ascii="Helvetica" w:eastAsia="Times New Roman" w:hAnsi="Helvetica" w:cs="Helvetica"/>
          <w:b/>
          <w:color w:val="002060"/>
          <w:sz w:val="40"/>
          <w:szCs w:val="40"/>
        </w:rPr>
        <w:t>What is the Problem Statement?</w:t>
      </w:r>
    </w:p>
    <w:p w:rsidR="00D061FD" w:rsidRPr="00A44E50" w:rsidRDefault="00D061FD" w:rsidP="00137B94">
      <w:pPr>
        <w:spacing w:after="15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There is a buffer of </w:t>
      </w:r>
      <w:r w:rsidRPr="00725453">
        <w:rPr>
          <w:rFonts w:ascii="Consolas" w:eastAsia="Times New Roman" w:hAnsi="Consolas" w:cs="Consolas"/>
          <w:color w:val="C00000"/>
          <w:sz w:val="32"/>
          <w:szCs w:val="32"/>
        </w:rPr>
        <w:t>n</w:t>
      </w:r>
      <w:r w:rsidRPr="00A44E50">
        <w:rPr>
          <w:rFonts w:ascii="Arial" w:eastAsia="Times New Roman" w:hAnsi="Arial" w:cs="Arial"/>
          <w:color w:val="C00000"/>
          <w:sz w:val="32"/>
          <w:szCs w:val="32"/>
        </w:rPr>
        <w:t> slots and each slot is capable of storing one unit of data. There are two processes running, namely, </w:t>
      </w:r>
      <w:r w:rsidRPr="00A44E50">
        <w:rPr>
          <w:rFonts w:ascii="Arial" w:eastAsia="Times New Roman" w:hAnsi="Arial" w:cs="Arial"/>
          <w:b/>
          <w:bCs/>
          <w:color w:val="C00000"/>
          <w:sz w:val="32"/>
          <w:szCs w:val="32"/>
        </w:rPr>
        <w:t>producer</w:t>
      </w:r>
      <w:r w:rsidRPr="00A44E50">
        <w:rPr>
          <w:rFonts w:ascii="Arial" w:eastAsia="Times New Roman" w:hAnsi="Arial" w:cs="Arial"/>
          <w:color w:val="C00000"/>
          <w:sz w:val="32"/>
          <w:szCs w:val="32"/>
        </w:rPr>
        <w:t> and </w:t>
      </w:r>
      <w:r w:rsidRPr="00A44E50">
        <w:rPr>
          <w:rFonts w:ascii="Arial" w:eastAsia="Times New Roman" w:hAnsi="Arial" w:cs="Arial"/>
          <w:b/>
          <w:bCs/>
          <w:color w:val="C00000"/>
          <w:sz w:val="32"/>
          <w:szCs w:val="32"/>
        </w:rPr>
        <w:t>consumer</w:t>
      </w:r>
      <w:r w:rsidRPr="00A44E50">
        <w:rPr>
          <w:rFonts w:ascii="Arial" w:eastAsia="Times New Roman" w:hAnsi="Arial" w:cs="Arial"/>
          <w:color w:val="C00000"/>
          <w:sz w:val="32"/>
          <w:szCs w:val="32"/>
        </w:rPr>
        <w:t>, which are operating on the buffer.</w:t>
      </w:r>
      <w:r w:rsidRPr="00725453">
        <w:rPr>
          <w:rFonts w:ascii="Arial" w:eastAsia="Times New Roman" w:hAnsi="Arial" w:cs="Arial"/>
          <w:noProof/>
          <w:color w:val="C00000"/>
          <w:sz w:val="32"/>
          <w:szCs w:val="32"/>
        </w:rPr>
        <w:drawing>
          <wp:inline distT="0" distB="0" distL="0" distR="0">
            <wp:extent cx="6019800" cy="1724025"/>
            <wp:effectExtent l="19050" t="0" r="0" b="0"/>
            <wp:docPr id="70" name="Picture 2" descr="Bounded Buffer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unded Buffer Problem"/>
                    <pic:cNvPicPr>
                      <a:picLocks noChangeAspect="1" noChangeArrowheads="1"/>
                    </pic:cNvPicPr>
                  </pic:nvPicPr>
                  <pic:blipFill>
                    <a:blip r:embed="rId53"/>
                    <a:srcRect/>
                    <a:stretch>
                      <a:fillRect/>
                    </a:stretch>
                  </pic:blipFill>
                  <pic:spPr bwMode="auto">
                    <a:xfrm>
                      <a:off x="0" y="0"/>
                      <a:ext cx="6019800" cy="1724025"/>
                    </a:xfrm>
                    <a:prstGeom prst="rect">
                      <a:avLst/>
                    </a:prstGeom>
                    <a:noFill/>
                    <a:ln w="9525">
                      <a:noFill/>
                      <a:miter lim="800000"/>
                      <a:headEnd/>
                      <a:tailEnd/>
                    </a:ln>
                  </pic:spPr>
                </pic:pic>
              </a:graphicData>
            </a:graphic>
          </wp:inline>
        </w:drawing>
      </w:r>
    </w:p>
    <w:p w:rsidR="00D061FD" w:rsidRDefault="00D061FD" w:rsidP="00137B94">
      <w:pPr>
        <w:spacing w:after="150" w:line="240" w:lineRule="auto"/>
        <w:jc w:val="both"/>
        <w:rPr>
          <w:rFonts w:ascii="Arial" w:eastAsia="Times New Roman" w:hAnsi="Arial" w:cs="Arial"/>
          <w:b/>
          <w:bCs/>
          <w:color w:val="C00000"/>
          <w:sz w:val="32"/>
          <w:szCs w:val="32"/>
        </w:rPr>
      </w:pPr>
    </w:p>
    <w:p w:rsidR="00D061FD" w:rsidRPr="00A44E50" w:rsidRDefault="00D061FD" w:rsidP="00137B94">
      <w:pPr>
        <w:spacing w:after="150" w:line="240" w:lineRule="auto"/>
        <w:jc w:val="both"/>
        <w:rPr>
          <w:rFonts w:ascii="Arial" w:eastAsia="Times New Roman" w:hAnsi="Arial" w:cs="Arial"/>
          <w:color w:val="632423" w:themeColor="accent2" w:themeShade="80"/>
          <w:sz w:val="44"/>
          <w:szCs w:val="44"/>
        </w:rPr>
      </w:pPr>
      <w:r w:rsidRPr="00A44E50">
        <w:rPr>
          <w:rFonts w:ascii="Arial" w:eastAsia="Times New Roman" w:hAnsi="Arial" w:cs="Arial"/>
          <w:b/>
          <w:bCs/>
          <w:color w:val="632423" w:themeColor="accent2" w:themeShade="80"/>
          <w:sz w:val="44"/>
          <w:szCs w:val="44"/>
        </w:rPr>
        <w:t>Bounded Buffer Problem</w:t>
      </w:r>
    </w:p>
    <w:p w:rsidR="00D061FD" w:rsidRPr="00A44E50" w:rsidRDefault="00D061FD" w:rsidP="00137B94">
      <w:pPr>
        <w:spacing w:after="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A producer tries to insert data into an empty slot of the buffer. A consumer tries to remove data from a filled slot in the buffer. As you might have guessed by now, those two processes won't produce the expected output if they are being executed concurrently.</w:t>
      </w:r>
    </w:p>
    <w:p w:rsidR="00D061FD" w:rsidRPr="00A44E50" w:rsidRDefault="00D061FD" w:rsidP="00137B94">
      <w:pPr>
        <w:spacing w:after="15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There needs to be a way to make the producer and consumer work in an independent manner.</w:t>
      </w:r>
    </w:p>
    <w:p w:rsidR="00D061FD" w:rsidRPr="00A44E50" w:rsidRDefault="00D061FD" w:rsidP="00137B94">
      <w:pPr>
        <w:spacing w:before="300" w:after="150" w:line="240" w:lineRule="auto"/>
        <w:jc w:val="both"/>
        <w:outlineLvl w:val="1"/>
        <w:rPr>
          <w:rFonts w:ascii="Helvetica" w:eastAsia="Times New Roman" w:hAnsi="Helvetica" w:cs="Helvetica"/>
          <w:color w:val="C00000"/>
          <w:sz w:val="32"/>
          <w:szCs w:val="32"/>
        </w:rPr>
      </w:pPr>
      <w:r w:rsidRPr="00A44E50">
        <w:rPr>
          <w:rFonts w:ascii="Helvetica" w:eastAsia="Times New Roman" w:hAnsi="Helvetica" w:cs="Helvetica"/>
          <w:color w:val="C00000"/>
          <w:sz w:val="32"/>
          <w:szCs w:val="32"/>
        </w:rPr>
        <w:t>Solution</w:t>
      </w:r>
    </w:p>
    <w:p w:rsidR="00D061FD" w:rsidRPr="00A44E50" w:rsidRDefault="00D061FD" w:rsidP="00137B94">
      <w:pPr>
        <w:spacing w:after="15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One solution of this problem is to use semaphores. The semaphores which will be used here are:</w:t>
      </w:r>
    </w:p>
    <w:p w:rsidR="00D061FD" w:rsidRPr="00A44E50" w:rsidRDefault="00D061FD" w:rsidP="00137B94">
      <w:pPr>
        <w:numPr>
          <w:ilvl w:val="0"/>
          <w:numId w:val="101"/>
        </w:numPr>
        <w:spacing w:before="100" w:beforeAutospacing="1" w:after="100" w:afterAutospacing="1" w:line="450" w:lineRule="atLeast"/>
        <w:jc w:val="both"/>
        <w:rPr>
          <w:rFonts w:ascii="Arial" w:eastAsia="Times New Roman" w:hAnsi="Arial" w:cs="Arial"/>
          <w:color w:val="C00000"/>
          <w:sz w:val="32"/>
          <w:szCs w:val="32"/>
        </w:rPr>
      </w:pPr>
      <w:proofErr w:type="spellStart"/>
      <w:proofErr w:type="gramStart"/>
      <w:r w:rsidRPr="00D70FF5">
        <w:rPr>
          <w:rFonts w:ascii="Consolas" w:eastAsia="Times New Roman" w:hAnsi="Consolas" w:cs="Consolas"/>
          <w:color w:val="632423" w:themeColor="accent2" w:themeShade="80"/>
          <w:sz w:val="36"/>
          <w:szCs w:val="36"/>
        </w:rPr>
        <w:lastRenderedPageBreak/>
        <w:t>mutex</w:t>
      </w:r>
      <w:proofErr w:type="spellEnd"/>
      <w:proofErr w:type="gramEnd"/>
      <w:r w:rsidRPr="00A44E50">
        <w:rPr>
          <w:rFonts w:ascii="Arial" w:eastAsia="Times New Roman" w:hAnsi="Arial" w:cs="Arial"/>
          <w:color w:val="C00000"/>
          <w:sz w:val="44"/>
          <w:szCs w:val="44"/>
        </w:rPr>
        <w:t>,</w:t>
      </w:r>
      <w:r w:rsidRPr="00A44E50">
        <w:rPr>
          <w:rFonts w:ascii="Arial" w:eastAsia="Times New Roman" w:hAnsi="Arial" w:cs="Arial"/>
          <w:color w:val="C00000"/>
          <w:sz w:val="32"/>
          <w:szCs w:val="32"/>
        </w:rPr>
        <w:t xml:space="preserve"> a </w:t>
      </w:r>
      <w:r w:rsidRPr="00A44E50">
        <w:rPr>
          <w:rFonts w:ascii="Arial" w:eastAsia="Times New Roman" w:hAnsi="Arial" w:cs="Arial"/>
          <w:b/>
          <w:bCs/>
          <w:color w:val="C00000"/>
          <w:sz w:val="32"/>
          <w:szCs w:val="32"/>
        </w:rPr>
        <w:t>binary semaphore</w:t>
      </w:r>
      <w:r w:rsidRPr="00A44E50">
        <w:rPr>
          <w:rFonts w:ascii="Arial" w:eastAsia="Times New Roman" w:hAnsi="Arial" w:cs="Arial"/>
          <w:color w:val="C00000"/>
          <w:sz w:val="32"/>
          <w:szCs w:val="32"/>
        </w:rPr>
        <w:t xml:space="preserve"> which is used to acquire and release the </w:t>
      </w:r>
      <w:proofErr w:type="spellStart"/>
      <w:r w:rsidRPr="00A44E50">
        <w:rPr>
          <w:rFonts w:ascii="Arial" w:eastAsia="Times New Roman" w:hAnsi="Arial" w:cs="Arial"/>
          <w:color w:val="C00000"/>
          <w:sz w:val="32"/>
          <w:szCs w:val="32"/>
        </w:rPr>
        <w:t>lock.</w:t>
      </w:r>
      <w:r w:rsidRPr="00725453">
        <w:rPr>
          <w:rFonts w:ascii="Arial" w:eastAsia="Times New Roman" w:hAnsi="Arial" w:cs="Arial"/>
          <w:color w:val="C00000"/>
          <w:sz w:val="32"/>
          <w:szCs w:val="32"/>
        </w:rPr>
        <w:t>initial</w:t>
      </w:r>
      <w:proofErr w:type="spellEnd"/>
      <w:r w:rsidRPr="00725453">
        <w:rPr>
          <w:rFonts w:ascii="Arial" w:eastAsia="Times New Roman" w:hAnsi="Arial" w:cs="Arial"/>
          <w:color w:val="C00000"/>
          <w:sz w:val="32"/>
          <w:szCs w:val="32"/>
        </w:rPr>
        <w:t xml:space="preserve"> value is 1.</w:t>
      </w:r>
    </w:p>
    <w:p w:rsidR="00D061FD" w:rsidRPr="00A44E50" w:rsidRDefault="00D061FD" w:rsidP="00137B94">
      <w:pPr>
        <w:numPr>
          <w:ilvl w:val="0"/>
          <w:numId w:val="101"/>
        </w:numPr>
        <w:spacing w:before="100" w:beforeAutospacing="1" w:after="100" w:afterAutospacing="1" w:line="450" w:lineRule="atLeast"/>
        <w:jc w:val="both"/>
        <w:rPr>
          <w:rFonts w:ascii="Arial" w:eastAsia="Times New Roman" w:hAnsi="Arial" w:cs="Arial"/>
          <w:color w:val="C00000"/>
          <w:sz w:val="32"/>
          <w:szCs w:val="32"/>
        </w:rPr>
      </w:pPr>
      <w:proofErr w:type="gramStart"/>
      <w:r w:rsidRPr="00D70FF5">
        <w:rPr>
          <w:rFonts w:ascii="Consolas" w:eastAsia="Times New Roman" w:hAnsi="Consolas" w:cs="Consolas"/>
          <w:color w:val="632423" w:themeColor="accent2" w:themeShade="80"/>
          <w:sz w:val="36"/>
          <w:szCs w:val="36"/>
        </w:rPr>
        <w:t>empty</w:t>
      </w:r>
      <w:proofErr w:type="gramEnd"/>
      <w:r w:rsidRPr="00A44E50">
        <w:rPr>
          <w:rFonts w:ascii="Arial" w:eastAsia="Times New Roman" w:hAnsi="Arial" w:cs="Arial"/>
          <w:color w:val="632423" w:themeColor="accent2" w:themeShade="80"/>
          <w:sz w:val="48"/>
          <w:szCs w:val="48"/>
        </w:rPr>
        <w:t>,</w:t>
      </w:r>
      <w:r w:rsidRPr="00A44E50">
        <w:rPr>
          <w:rFonts w:ascii="Arial" w:eastAsia="Times New Roman" w:hAnsi="Arial" w:cs="Arial"/>
          <w:color w:val="C00000"/>
          <w:sz w:val="32"/>
          <w:szCs w:val="32"/>
        </w:rPr>
        <w:t xml:space="preserve"> a </w:t>
      </w:r>
      <w:r w:rsidRPr="00A44E50">
        <w:rPr>
          <w:rFonts w:ascii="Arial" w:eastAsia="Times New Roman" w:hAnsi="Arial" w:cs="Arial"/>
          <w:b/>
          <w:bCs/>
          <w:color w:val="C00000"/>
          <w:sz w:val="32"/>
          <w:szCs w:val="32"/>
        </w:rPr>
        <w:t>counting semaphore</w:t>
      </w:r>
      <w:r w:rsidRPr="00A44E50">
        <w:rPr>
          <w:rFonts w:ascii="Arial" w:eastAsia="Times New Roman" w:hAnsi="Arial" w:cs="Arial"/>
          <w:color w:val="C00000"/>
          <w:sz w:val="32"/>
          <w:szCs w:val="32"/>
        </w:rPr>
        <w:t> whose initial value is the number of slots in the buffer, since, initially all slots are empty.</w:t>
      </w:r>
    </w:p>
    <w:p w:rsidR="00D061FD" w:rsidRPr="00A44E50" w:rsidRDefault="00D061FD" w:rsidP="00137B94">
      <w:pPr>
        <w:numPr>
          <w:ilvl w:val="0"/>
          <w:numId w:val="101"/>
        </w:numPr>
        <w:spacing w:before="100" w:beforeAutospacing="1" w:after="100" w:afterAutospacing="1" w:line="450" w:lineRule="atLeast"/>
        <w:jc w:val="both"/>
        <w:rPr>
          <w:rFonts w:ascii="Arial" w:eastAsia="Times New Roman" w:hAnsi="Arial" w:cs="Arial"/>
          <w:color w:val="C00000"/>
          <w:sz w:val="32"/>
          <w:szCs w:val="32"/>
        </w:rPr>
      </w:pPr>
      <w:proofErr w:type="gramStart"/>
      <w:r w:rsidRPr="00D70FF5">
        <w:rPr>
          <w:rFonts w:ascii="Consolas" w:eastAsia="Times New Roman" w:hAnsi="Consolas" w:cs="Consolas"/>
          <w:color w:val="632423" w:themeColor="accent2" w:themeShade="80"/>
          <w:sz w:val="36"/>
          <w:szCs w:val="36"/>
        </w:rPr>
        <w:t>full</w:t>
      </w:r>
      <w:proofErr w:type="gramEnd"/>
      <w:r w:rsidRPr="00A44E50">
        <w:rPr>
          <w:rFonts w:ascii="Arial" w:eastAsia="Times New Roman" w:hAnsi="Arial" w:cs="Arial"/>
          <w:color w:val="632423" w:themeColor="accent2" w:themeShade="80"/>
          <w:sz w:val="48"/>
          <w:szCs w:val="48"/>
        </w:rPr>
        <w:t>,</w:t>
      </w:r>
      <w:r w:rsidRPr="00A44E50">
        <w:rPr>
          <w:rFonts w:ascii="Arial" w:eastAsia="Times New Roman" w:hAnsi="Arial" w:cs="Arial"/>
          <w:color w:val="C00000"/>
          <w:sz w:val="32"/>
          <w:szCs w:val="32"/>
        </w:rPr>
        <w:t xml:space="preserve"> a </w:t>
      </w:r>
      <w:r w:rsidRPr="00A44E50">
        <w:rPr>
          <w:rFonts w:ascii="Arial" w:eastAsia="Times New Roman" w:hAnsi="Arial" w:cs="Arial"/>
          <w:b/>
          <w:bCs/>
          <w:color w:val="C00000"/>
          <w:sz w:val="32"/>
          <w:szCs w:val="32"/>
        </w:rPr>
        <w:t>counting semaphore</w:t>
      </w:r>
      <w:r w:rsidRPr="00A44E50">
        <w:rPr>
          <w:rFonts w:ascii="Arial" w:eastAsia="Times New Roman" w:hAnsi="Arial" w:cs="Arial"/>
          <w:color w:val="C00000"/>
          <w:sz w:val="32"/>
          <w:szCs w:val="32"/>
        </w:rPr>
        <w:t> whose initial value is </w:t>
      </w:r>
      <w:r w:rsidRPr="00725453">
        <w:rPr>
          <w:rFonts w:ascii="Consolas" w:eastAsia="Times New Roman" w:hAnsi="Consolas" w:cs="Consolas"/>
          <w:color w:val="C00000"/>
          <w:sz w:val="32"/>
          <w:szCs w:val="32"/>
        </w:rPr>
        <w:t>0</w:t>
      </w:r>
      <w:r w:rsidRPr="00A44E50">
        <w:rPr>
          <w:rFonts w:ascii="Arial" w:eastAsia="Times New Roman" w:hAnsi="Arial" w:cs="Arial"/>
          <w:color w:val="C00000"/>
          <w:sz w:val="32"/>
          <w:szCs w:val="32"/>
        </w:rPr>
        <w:t>.</w:t>
      </w:r>
    </w:p>
    <w:p w:rsidR="00D061FD" w:rsidRPr="00A44E50" w:rsidRDefault="00D061FD" w:rsidP="00137B94">
      <w:pPr>
        <w:spacing w:after="150" w:line="240" w:lineRule="auto"/>
        <w:jc w:val="both"/>
        <w:rPr>
          <w:rFonts w:ascii="Arial" w:eastAsia="Times New Roman" w:hAnsi="Arial" w:cs="Arial"/>
          <w:color w:val="C00000"/>
          <w:sz w:val="32"/>
          <w:szCs w:val="32"/>
        </w:rPr>
      </w:pPr>
      <w:r w:rsidRPr="00A44E50">
        <w:rPr>
          <w:rFonts w:ascii="Arial" w:eastAsia="Times New Roman" w:hAnsi="Arial" w:cs="Arial"/>
          <w:color w:val="C00000"/>
          <w:sz w:val="32"/>
          <w:szCs w:val="32"/>
        </w:rPr>
        <w:t>At any instant, the current value of empty represents the number of empty slots in the buffer and full represents the number of occupied slots in the buffer.</w:t>
      </w:r>
    </w:p>
    <w:p w:rsidR="00D061FD" w:rsidRPr="00A75267" w:rsidRDefault="00D061FD" w:rsidP="00137B94">
      <w:pPr>
        <w:pStyle w:val="Heading2"/>
        <w:spacing w:before="300" w:after="150"/>
        <w:jc w:val="both"/>
        <w:rPr>
          <w:rFonts w:ascii="Helvetica" w:hAnsi="Helvetica" w:cs="Helvetica"/>
          <w:bCs w:val="0"/>
          <w:color w:val="632423" w:themeColor="accent2" w:themeShade="80"/>
          <w:sz w:val="40"/>
          <w:szCs w:val="40"/>
        </w:rPr>
      </w:pPr>
      <w:r w:rsidRPr="00A75267">
        <w:rPr>
          <w:rFonts w:ascii="Helvetica" w:hAnsi="Helvetica" w:cs="Helvetica"/>
          <w:bCs w:val="0"/>
          <w:color w:val="632423" w:themeColor="accent2" w:themeShade="80"/>
          <w:sz w:val="40"/>
          <w:szCs w:val="40"/>
        </w:rPr>
        <w:t>The Producer Operation</w:t>
      </w:r>
    </w:p>
    <w:p w:rsidR="00D061FD" w:rsidRPr="00725453" w:rsidRDefault="00D061FD" w:rsidP="00137B94">
      <w:pPr>
        <w:pStyle w:val="NormalWeb"/>
        <w:spacing w:before="0" w:beforeAutospacing="0" w:after="150" w:afterAutospacing="0"/>
        <w:jc w:val="both"/>
        <w:rPr>
          <w:rFonts w:ascii="Arial" w:hAnsi="Arial" w:cs="Arial"/>
          <w:color w:val="C00000"/>
          <w:sz w:val="32"/>
          <w:szCs w:val="32"/>
        </w:rPr>
      </w:pPr>
      <w:r w:rsidRPr="00725453">
        <w:rPr>
          <w:rFonts w:ascii="Arial" w:hAnsi="Arial" w:cs="Arial"/>
          <w:color w:val="C00000"/>
          <w:sz w:val="32"/>
          <w:szCs w:val="32"/>
        </w:rPr>
        <w:t xml:space="preserve">The </w:t>
      </w:r>
      <w:proofErr w:type="spellStart"/>
      <w:r w:rsidRPr="00725453">
        <w:rPr>
          <w:rFonts w:ascii="Arial" w:hAnsi="Arial" w:cs="Arial"/>
          <w:color w:val="C00000"/>
          <w:sz w:val="32"/>
          <w:szCs w:val="32"/>
        </w:rPr>
        <w:t>pseudocode</w:t>
      </w:r>
      <w:proofErr w:type="spellEnd"/>
      <w:r w:rsidRPr="00725453">
        <w:rPr>
          <w:rFonts w:ascii="Arial" w:hAnsi="Arial" w:cs="Arial"/>
          <w:color w:val="C00000"/>
          <w:sz w:val="32"/>
          <w:szCs w:val="32"/>
        </w:rPr>
        <w:t xml:space="preserve"> of the producer function looks like this:</w:t>
      </w:r>
    </w:p>
    <w:p w:rsidR="00D061FD" w:rsidRPr="00D061FD" w:rsidRDefault="00D061FD" w:rsidP="00137B94">
      <w:pPr>
        <w:pStyle w:val="ListParagraph"/>
        <w:tabs>
          <w:tab w:val="left" w:pos="2205"/>
        </w:tabs>
        <w:autoSpaceDE w:val="0"/>
        <w:autoSpaceDN w:val="0"/>
        <w:adjustRightInd w:val="0"/>
        <w:spacing w:before="120" w:after="120" w:line="240" w:lineRule="auto"/>
        <w:jc w:val="both"/>
        <w:rPr>
          <w:rFonts w:ascii="Consolas" w:hAnsi="Consolas" w:cs="Consolas"/>
          <w:sz w:val="36"/>
          <w:szCs w:val="36"/>
        </w:rPr>
      </w:pPr>
      <w:proofErr w:type="gramStart"/>
      <w:r w:rsidRPr="00D061FD">
        <w:rPr>
          <w:rFonts w:ascii="Consolas" w:hAnsi="Consolas" w:cs="Consolas"/>
          <w:sz w:val="36"/>
          <w:szCs w:val="36"/>
        </w:rPr>
        <w:t>do</w:t>
      </w:r>
      <w:proofErr w:type="gramEnd"/>
      <w:r w:rsidRPr="00D061FD">
        <w:rPr>
          <w:rFonts w:ascii="Consolas" w:hAnsi="Consolas" w:cs="Consolas"/>
          <w:sz w:val="36"/>
          <w:szCs w:val="36"/>
        </w:rPr>
        <w:tab/>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 wait until empty &gt; 0 and then decrement 'empty'</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proofErr w:type="gramStart"/>
      <w:r w:rsidRPr="00D061FD">
        <w:rPr>
          <w:rFonts w:ascii="Consolas" w:hAnsi="Consolas" w:cs="Consolas"/>
          <w:sz w:val="36"/>
          <w:szCs w:val="36"/>
        </w:rPr>
        <w:t>wait(</w:t>
      </w:r>
      <w:proofErr w:type="gramEnd"/>
      <w:r w:rsidRPr="00D061FD">
        <w:rPr>
          <w:rFonts w:ascii="Consolas" w:hAnsi="Consolas" w:cs="Consolas"/>
          <w:sz w:val="36"/>
          <w:szCs w:val="36"/>
        </w:rPr>
        <w:t xml:space="preserve">empty);   </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 acquire lock</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proofErr w:type="gramStart"/>
      <w:r w:rsidRPr="00D061FD">
        <w:rPr>
          <w:rFonts w:ascii="Consolas" w:hAnsi="Consolas" w:cs="Consolas"/>
          <w:sz w:val="36"/>
          <w:szCs w:val="36"/>
        </w:rPr>
        <w:t>wait(</w:t>
      </w:r>
      <w:proofErr w:type="spellStart"/>
      <w:proofErr w:type="gramEnd"/>
      <w:r w:rsidRPr="00D061FD">
        <w:rPr>
          <w:rFonts w:ascii="Consolas" w:hAnsi="Consolas" w:cs="Consolas"/>
          <w:sz w:val="36"/>
          <w:szCs w:val="36"/>
        </w:rPr>
        <w:t>mutex</w:t>
      </w:r>
      <w:proofErr w:type="spellEnd"/>
      <w:r w:rsidRPr="00D061FD">
        <w:rPr>
          <w:rFonts w:ascii="Consolas" w:hAnsi="Consolas" w:cs="Consolas"/>
          <w:sz w:val="36"/>
          <w:szCs w:val="36"/>
        </w:rPr>
        <w:t xml:space="preserve">);  </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 perform the insert operation in a slot */    </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 release lock</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proofErr w:type="gramStart"/>
      <w:r w:rsidRPr="00D061FD">
        <w:rPr>
          <w:rFonts w:ascii="Consolas" w:hAnsi="Consolas" w:cs="Consolas"/>
          <w:sz w:val="36"/>
          <w:szCs w:val="36"/>
        </w:rPr>
        <w:t>signal(</w:t>
      </w:r>
      <w:proofErr w:type="spellStart"/>
      <w:proofErr w:type="gramEnd"/>
      <w:r w:rsidRPr="00D061FD">
        <w:rPr>
          <w:rFonts w:ascii="Consolas" w:hAnsi="Consolas" w:cs="Consolas"/>
          <w:sz w:val="36"/>
          <w:szCs w:val="36"/>
        </w:rPr>
        <w:t>mutex</w:t>
      </w:r>
      <w:proofErr w:type="spellEnd"/>
      <w:r w:rsidRPr="00D061FD">
        <w:rPr>
          <w:rFonts w:ascii="Consolas" w:hAnsi="Consolas" w:cs="Consolas"/>
          <w:sz w:val="36"/>
          <w:szCs w:val="36"/>
        </w:rPr>
        <w:t xml:space="preserve">);  </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 increment 'full'</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proofErr w:type="gramStart"/>
      <w:r w:rsidRPr="00D061FD">
        <w:rPr>
          <w:rFonts w:ascii="Consolas" w:hAnsi="Consolas" w:cs="Consolas"/>
          <w:sz w:val="36"/>
          <w:szCs w:val="36"/>
        </w:rPr>
        <w:t>signal(</w:t>
      </w:r>
      <w:proofErr w:type="gramEnd"/>
      <w:r w:rsidRPr="00D061FD">
        <w:rPr>
          <w:rFonts w:ascii="Consolas" w:hAnsi="Consolas" w:cs="Consolas"/>
          <w:sz w:val="36"/>
          <w:szCs w:val="36"/>
        </w:rPr>
        <w:t xml:space="preserve">full);   </w:t>
      </w:r>
    </w:p>
    <w:p w:rsidR="00D061FD" w:rsidRPr="00D061FD" w:rsidRDefault="00D061FD"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6"/>
          <w:szCs w:val="36"/>
        </w:rPr>
      </w:pPr>
      <w:r w:rsidRPr="00D061FD">
        <w:rPr>
          <w:rFonts w:ascii="Consolas" w:hAnsi="Consolas" w:cs="Consolas"/>
          <w:sz w:val="36"/>
          <w:szCs w:val="36"/>
        </w:rPr>
        <w:t xml:space="preserve">} </w:t>
      </w:r>
    </w:p>
    <w:p w:rsidR="00D061FD" w:rsidRPr="00A44E50" w:rsidRDefault="00D061FD" w:rsidP="00137B94">
      <w:pPr>
        <w:numPr>
          <w:ilvl w:val="0"/>
          <w:numId w:val="102"/>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 xml:space="preserve">Looking at the above code for a producer, we can see that a producer first waits until there is </w:t>
      </w:r>
      <w:proofErr w:type="spellStart"/>
      <w:r w:rsidRPr="00A44E50">
        <w:rPr>
          <w:rFonts w:ascii="Arial" w:eastAsia="Times New Roman" w:hAnsi="Arial" w:cs="Arial"/>
          <w:color w:val="C00000"/>
          <w:sz w:val="32"/>
          <w:szCs w:val="32"/>
        </w:rPr>
        <w:t>atleast</w:t>
      </w:r>
      <w:proofErr w:type="spellEnd"/>
      <w:r w:rsidRPr="00A44E50">
        <w:rPr>
          <w:rFonts w:ascii="Arial" w:eastAsia="Times New Roman" w:hAnsi="Arial" w:cs="Arial"/>
          <w:color w:val="C00000"/>
          <w:sz w:val="32"/>
          <w:szCs w:val="32"/>
        </w:rPr>
        <w:t xml:space="preserve"> one empty slot.</w:t>
      </w:r>
    </w:p>
    <w:p w:rsidR="00D061FD" w:rsidRPr="00A44E50" w:rsidRDefault="00D061FD" w:rsidP="00137B94">
      <w:pPr>
        <w:numPr>
          <w:ilvl w:val="0"/>
          <w:numId w:val="102"/>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lastRenderedPageBreak/>
        <w:t>Then it decrements the </w:t>
      </w:r>
      <w:r w:rsidRPr="00A44E50">
        <w:rPr>
          <w:rFonts w:ascii="Arial" w:eastAsia="Times New Roman" w:hAnsi="Arial" w:cs="Arial"/>
          <w:b/>
          <w:bCs/>
          <w:color w:val="C00000"/>
          <w:sz w:val="32"/>
          <w:szCs w:val="32"/>
        </w:rPr>
        <w:t>empty</w:t>
      </w:r>
      <w:r w:rsidRPr="00A44E50">
        <w:rPr>
          <w:rFonts w:ascii="Arial" w:eastAsia="Times New Roman" w:hAnsi="Arial" w:cs="Arial"/>
          <w:color w:val="C00000"/>
          <w:sz w:val="32"/>
          <w:szCs w:val="32"/>
        </w:rPr>
        <w:t> semaphore because, there will now be one less empty slot, since the producer is going to insert data in one of those slots.</w:t>
      </w:r>
    </w:p>
    <w:p w:rsidR="00D061FD" w:rsidRPr="00A44E50" w:rsidRDefault="00D061FD" w:rsidP="00137B94">
      <w:pPr>
        <w:numPr>
          <w:ilvl w:val="0"/>
          <w:numId w:val="102"/>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Then, it acquires lock on the buffer, so that the consumer cannot access the buffer until producer completes its operation.</w:t>
      </w:r>
    </w:p>
    <w:p w:rsidR="00D061FD" w:rsidRPr="00A44E50" w:rsidRDefault="00D061FD" w:rsidP="00137B94">
      <w:pPr>
        <w:numPr>
          <w:ilvl w:val="0"/>
          <w:numId w:val="102"/>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After performing the insert operation, the lock is released and the value of </w:t>
      </w:r>
      <w:r w:rsidRPr="00A44E50">
        <w:rPr>
          <w:rFonts w:ascii="Arial" w:eastAsia="Times New Roman" w:hAnsi="Arial" w:cs="Arial"/>
          <w:b/>
          <w:bCs/>
          <w:color w:val="C00000"/>
          <w:sz w:val="32"/>
          <w:szCs w:val="32"/>
        </w:rPr>
        <w:t>full</w:t>
      </w:r>
      <w:r w:rsidRPr="00A44E50">
        <w:rPr>
          <w:rFonts w:ascii="Arial" w:eastAsia="Times New Roman" w:hAnsi="Arial" w:cs="Arial"/>
          <w:color w:val="C00000"/>
          <w:sz w:val="32"/>
          <w:szCs w:val="32"/>
        </w:rPr>
        <w:t> is incremented because the producer has just filled a slot in the buffer.</w:t>
      </w:r>
    </w:p>
    <w:p w:rsidR="00D061FD" w:rsidRPr="00A75267" w:rsidRDefault="00D061FD" w:rsidP="00137B94">
      <w:pPr>
        <w:pStyle w:val="Heading2"/>
        <w:spacing w:before="300" w:after="150"/>
        <w:jc w:val="both"/>
        <w:rPr>
          <w:rFonts w:ascii="Helvetica" w:hAnsi="Helvetica" w:cs="Helvetica"/>
          <w:bCs w:val="0"/>
          <w:color w:val="632423" w:themeColor="accent2" w:themeShade="80"/>
          <w:sz w:val="40"/>
          <w:szCs w:val="40"/>
        </w:rPr>
      </w:pPr>
      <w:r w:rsidRPr="00A75267">
        <w:rPr>
          <w:rFonts w:ascii="Helvetica" w:hAnsi="Helvetica" w:cs="Helvetica"/>
          <w:bCs w:val="0"/>
          <w:color w:val="632423" w:themeColor="accent2" w:themeShade="80"/>
          <w:sz w:val="40"/>
          <w:szCs w:val="40"/>
        </w:rPr>
        <w:t>The Consumer Operation</w:t>
      </w:r>
    </w:p>
    <w:p w:rsidR="00D061FD" w:rsidRDefault="00D061FD" w:rsidP="00137B94">
      <w:pPr>
        <w:pStyle w:val="NormalWeb"/>
        <w:spacing w:before="0" w:beforeAutospacing="0" w:after="150" w:afterAutospacing="0"/>
        <w:jc w:val="both"/>
        <w:rPr>
          <w:rFonts w:ascii="Arial" w:hAnsi="Arial" w:cs="Arial"/>
          <w:color w:val="C00000"/>
          <w:sz w:val="32"/>
          <w:szCs w:val="32"/>
        </w:rPr>
      </w:pPr>
      <w:r w:rsidRPr="00725453">
        <w:rPr>
          <w:rFonts w:ascii="Arial" w:hAnsi="Arial" w:cs="Arial"/>
          <w:color w:val="C00000"/>
          <w:sz w:val="32"/>
          <w:szCs w:val="32"/>
        </w:rPr>
        <w:t xml:space="preserve">The </w:t>
      </w:r>
      <w:proofErr w:type="spellStart"/>
      <w:r w:rsidRPr="00725453">
        <w:rPr>
          <w:rFonts w:ascii="Arial" w:hAnsi="Arial" w:cs="Arial"/>
          <w:color w:val="C00000"/>
          <w:sz w:val="32"/>
          <w:szCs w:val="32"/>
        </w:rPr>
        <w:t>pseudocode</w:t>
      </w:r>
      <w:proofErr w:type="spellEnd"/>
      <w:r w:rsidRPr="00725453">
        <w:rPr>
          <w:rFonts w:ascii="Arial" w:hAnsi="Arial" w:cs="Arial"/>
          <w:color w:val="C00000"/>
          <w:sz w:val="32"/>
          <w:szCs w:val="32"/>
        </w:rPr>
        <w:t xml:space="preserve"> for the consumer function looks like this:</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do</w:t>
      </w:r>
      <w:proofErr w:type="gramEnd"/>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wait until full &gt; 0 and then decrement 'full'</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full);</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acquire the lock</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spellStart"/>
      <w:proofErr w:type="gramEnd"/>
      <w:r>
        <w:rPr>
          <w:rFonts w:ascii="Consolas" w:hAnsi="Consolas" w:cs="Consolas"/>
          <w:sz w:val="32"/>
          <w:szCs w:val="32"/>
        </w:rPr>
        <w:t>mutex</w:t>
      </w:r>
      <w:proofErr w:type="spellEnd"/>
      <w:r>
        <w:rPr>
          <w:rFonts w:ascii="Consolas" w:hAnsi="Consolas" w:cs="Consolas"/>
          <w:sz w:val="32"/>
          <w:szCs w:val="32"/>
        </w:rPr>
        <w:t xml:space="preserve">);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perform the remove operation in a slot */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release the lock</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spellStart"/>
      <w:proofErr w:type="gramEnd"/>
      <w:r>
        <w:rPr>
          <w:rFonts w:ascii="Consolas" w:hAnsi="Consolas" w:cs="Consolas"/>
          <w:sz w:val="32"/>
          <w:szCs w:val="32"/>
        </w:rPr>
        <w:t>mutex</w:t>
      </w:r>
      <w:proofErr w:type="spellEnd"/>
      <w:r>
        <w:rPr>
          <w:rFonts w:ascii="Consolas" w:hAnsi="Consolas" w:cs="Consolas"/>
          <w:sz w:val="32"/>
          <w:szCs w:val="32"/>
        </w:rPr>
        <w:t xml:space="preserve">);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increment 'empty'</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 xml:space="preserve">empty);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while(</w:t>
      </w:r>
      <w:proofErr w:type="gramEnd"/>
      <w:r>
        <w:rPr>
          <w:rFonts w:ascii="Consolas" w:hAnsi="Consolas" w:cs="Consolas"/>
          <w:sz w:val="32"/>
          <w:szCs w:val="32"/>
        </w:rPr>
        <w:t>TRUE);</w:t>
      </w:r>
    </w:p>
    <w:p w:rsidR="00341915" w:rsidRPr="00725453" w:rsidRDefault="00341915" w:rsidP="00137B94">
      <w:pPr>
        <w:pStyle w:val="NormalWeb"/>
        <w:spacing w:before="0" w:beforeAutospacing="0" w:after="150" w:afterAutospacing="0"/>
        <w:jc w:val="both"/>
        <w:rPr>
          <w:rFonts w:ascii="Arial" w:hAnsi="Arial" w:cs="Arial"/>
          <w:color w:val="C00000"/>
          <w:sz w:val="32"/>
          <w:szCs w:val="32"/>
        </w:rPr>
      </w:pPr>
    </w:p>
    <w:p w:rsidR="00341915" w:rsidRDefault="00341915" w:rsidP="00137B94">
      <w:pPr>
        <w:spacing w:before="100" w:beforeAutospacing="1" w:after="100" w:afterAutospacing="1" w:line="450" w:lineRule="atLeast"/>
        <w:ind w:left="720"/>
        <w:jc w:val="both"/>
        <w:rPr>
          <w:rFonts w:ascii="Arial" w:eastAsia="Times New Roman" w:hAnsi="Arial" w:cs="Arial"/>
          <w:color w:val="C00000"/>
          <w:sz w:val="32"/>
          <w:szCs w:val="32"/>
        </w:rPr>
      </w:pP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 xml:space="preserve">The consumer waits until there is </w:t>
      </w:r>
      <w:proofErr w:type="spellStart"/>
      <w:r w:rsidRPr="00A44E50">
        <w:rPr>
          <w:rFonts w:ascii="Arial" w:eastAsia="Times New Roman" w:hAnsi="Arial" w:cs="Arial"/>
          <w:color w:val="C00000"/>
          <w:sz w:val="32"/>
          <w:szCs w:val="32"/>
        </w:rPr>
        <w:t>atleast</w:t>
      </w:r>
      <w:proofErr w:type="spellEnd"/>
      <w:r w:rsidRPr="00A44E50">
        <w:rPr>
          <w:rFonts w:ascii="Arial" w:eastAsia="Times New Roman" w:hAnsi="Arial" w:cs="Arial"/>
          <w:color w:val="C00000"/>
          <w:sz w:val="32"/>
          <w:szCs w:val="32"/>
        </w:rPr>
        <w:t xml:space="preserve"> one full slot in the buffer.</w:t>
      </w: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Then it decrements the </w:t>
      </w:r>
      <w:r w:rsidRPr="00A44E50">
        <w:rPr>
          <w:rFonts w:ascii="Arial" w:eastAsia="Times New Roman" w:hAnsi="Arial" w:cs="Arial"/>
          <w:b/>
          <w:bCs/>
          <w:color w:val="C00000"/>
          <w:sz w:val="32"/>
          <w:szCs w:val="32"/>
        </w:rPr>
        <w:t>full</w:t>
      </w:r>
      <w:r w:rsidRPr="00A44E50">
        <w:rPr>
          <w:rFonts w:ascii="Arial" w:eastAsia="Times New Roman" w:hAnsi="Arial" w:cs="Arial"/>
          <w:color w:val="C00000"/>
          <w:sz w:val="32"/>
          <w:szCs w:val="32"/>
        </w:rPr>
        <w:t> semaphore because the number of occupied slots will be decreased by one, after the consumer completes its operation.</w:t>
      </w: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After that, the consumer acquires lock on the buffer.</w:t>
      </w: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Following that, the consumer completes the removal operation so that the data from one of the full slots is removed.</w:t>
      </w: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Then, the consumer releases the lock.</w:t>
      </w:r>
    </w:p>
    <w:p w:rsidR="00D061FD" w:rsidRPr="00A44E50" w:rsidRDefault="00D061FD" w:rsidP="00137B94">
      <w:pPr>
        <w:numPr>
          <w:ilvl w:val="0"/>
          <w:numId w:val="103"/>
        </w:numPr>
        <w:spacing w:before="100" w:beforeAutospacing="1" w:after="100" w:afterAutospacing="1" w:line="450" w:lineRule="atLeast"/>
        <w:jc w:val="both"/>
        <w:rPr>
          <w:rFonts w:ascii="Arial" w:eastAsia="Times New Roman" w:hAnsi="Arial" w:cs="Arial"/>
          <w:color w:val="C00000"/>
          <w:sz w:val="32"/>
          <w:szCs w:val="32"/>
        </w:rPr>
      </w:pPr>
      <w:r w:rsidRPr="00A44E50">
        <w:rPr>
          <w:rFonts w:ascii="Arial" w:eastAsia="Times New Roman" w:hAnsi="Arial" w:cs="Arial"/>
          <w:color w:val="C00000"/>
          <w:sz w:val="32"/>
          <w:szCs w:val="32"/>
        </w:rPr>
        <w:t>Finally, the </w:t>
      </w:r>
      <w:r w:rsidRPr="00A44E50">
        <w:rPr>
          <w:rFonts w:ascii="Arial" w:eastAsia="Times New Roman" w:hAnsi="Arial" w:cs="Arial"/>
          <w:b/>
          <w:bCs/>
          <w:color w:val="C00000"/>
          <w:sz w:val="32"/>
          <w:szCs w:val="32"/>
        </w:rPr>
        <w:t>empty</w:t>
      </w:r>
      <w:r w:rsidRPr="00A44E50">
        <w:rPr>
          <w:rFonts w:ascii="Arial" w:eastAsia="Times New Roman" w:hAnsi="Arial" w:cs="Arial"/>
          <w:color w:val="C00000"/>
          <w:sz w:val="32"/>
          <w:szCs w:val="32"/>
        </w:rPr>
        <w:t> semaphore is incremented by 1, because the consumer has just removed data from an occupied slot, thus making it empty.</w:t>
      </w:r>
    </w:p>
    <w:p w:rsidR="00D061FD" w:rsidRPr="00D70FF5" w:rsidRDefault="00D061FD" w:rsidP="00137B94">
      <w:pPr>
        <w:spacing w:before="300" w:after="150" w:line="240" w:lineRule="auto"/>
        <w:jc w:val="both"/>
        <w:outlineLvl w:val="0"/>
        <w:rPr>
          <w:rFonts w:ascii="Helvetica" w:eastAsia="Times New Roman" w:hAnsi="Helvetica" w:cs="Helvetica"/>
          <w:color w:val="333333"/>
          <w:kern w:val="36"/>
          <w:sz w:val="40"/>
          <w:szCs w:val="40"/>
        </w:rPr>
      </w:pPr>
      <w:r w:rsidRPr="00D70FF5">
        <w:rPr>
          <w:rFonts w:ascii="Helvetica" w:eastAsia="Times New Roman" w:hAnsi="Helvetica" w:cs="Helvetica"/>
          <w:color w:val="333333"/>
          <w:kern w:val="36"/>
          <w:sz w:val="40"/>
          <w:szCs w:val="40"/>
        </w:rPr>
        <w:t>Dining Philosophers Problem</w:t>
      </w: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 xml:space="preserve">The dining </w:t>
      </w:r>
      <w:proofErr w:type="gramStart"/>
      <w:r w:rsidRPr="00DF1CA8">
        <w:rPr>
          <w:rFonts w:ascii="Arial" w:eastAsia="Times New Roman" w:hAnsi="Arial" w:cs="Arial"/>
          <w:color w:val="333333"/>
          <w:sz w:val="32"/>
          <w:szCs w:val="32"/>
        </w:rPr>
        <w:t>philosophers</w:t>
      </w:r>
      <w:proofErr w:type="gramEnd"/>
      <w:r w:rsidRPr="00DF1CA8">
        <w:rPr>
          <w:rFonts w:ascii="Arial" w:eastAsia="Times New Roman" w:hAnsi="Arial" w:cs="Arial"/>
          <w:color w:val="333333"/>
          <w:sz w:val="32"/>
          <w:szCs w:val="32"/>
        </w:rPr>
        <w:t xml:space="preserve"> problem is another classic synchronization problem which is used to evaluate situations where there is a need of allocating multiple resources to multiple processes.</w:t>
      </w:r>
    </w:p>
    <w:p w:rsidR="00D061FD" w:rsidRPr="00DF1CA8" w:rsidRDefault="00D061FD" w:rsidP="00137B94">
      <w:pPr>
        <w:spacing w:before="300" w:after="150" w:line="240" w:lineRule="auto"/>
        <w:jc w:val="both"/>
        <w:outlineLvl w:val="2"/>
        <w:rPr>
          <w:rFonts w:ascii="Helvetica" w:eastAsia="Times New Roman" w:hAnsi="Helvetica" w:cs="Helvetica"/>
          <w:color w:val="333333"/>
          <w:sz w:val="36"/>
          <w:szCs w:val="36"/>
        </w:rPr>
      </w:pPr>
      <w:r w:rsidRPr="00DF1CA8">
        <w:rPr>
          <w:rFonts w:ascii="Helvetica" w:eastAsia="Times New Roman" w:hAnsi="Helvetica" w:cs="Helvetica"/>
          <w:color w:val="333333"/>
          <w:sz w:val="36"/>
          <w:szCs w:val="36"/>
        </w:rPr>
        <w:t>What is the Problem Statement?</w:t>
      </w: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Consider there are five philosophers sitting around a circular dining table. The dining table has five chopsticks and a bowl of rice in the middle as shown in the below figure.</w:t>
      </w:r>
    </w:p>
    <w:p w:rsidR="00D061FD" w:rsidRDefault="00D061FD" w:rsidP="00137B94">
      <w:pPr>
        <w:autoSpaceDE w:val="0"/>
        <w:autoSpaceDN w:val="0"/>
        <w:adjustRightInd w:val="0"/>
        <w:spacing w:line="240" w:lineRule="auto"/>
        <w:jc w:val="both"/>
        <w:rPr>
          <w:rFonts w:ascii="Calibri" w:hAnsi="Calibri" w:cs="Calibri"/>
        </w:rPr>
      </w:pPr>
      <w:r>
        <w:rPr>
          <w:rFonts w:ascii="Calibri" w:hAnsi="Calibri" w:cs="Calibri"/>
          <w:noProof/>
        </w:rPr>
        <w:lastRenderedPageBreak/>
        <w:drawing>
          <wp:inline distT="0" distB="0" distL="0" distR="0">
            <wp:extent cx="3771900" cy="2009775"/>
            <wp:effectExtent l="19050" t="0" r="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3771900" cy="2009775"/>
                    </a:xfrm>
                    <a:prstGeom prst="rect">
                      <a:avLst/>
                    </a:prstGeom>
                    <a:noFill/>
                    <a:ln w="9525">
                      <a:noFill/>
                      <a:miter lim="800000"/>
                      <a:headEnd/>
                      <a:tailEnd/>
                    </a:ln>
                  </pic:spPr>
                </pic:pic>
              </a:graphicData>
            </a:graphic>
          </wp:inline>
        </w:drawing>
      </w:r>
    </w:p>
    <w:p w:rsidR="00D061FD" w:rsidRDefault="00D061FD" w:rsidP="00137B94">
      <w:pPr>
        <w:autoSpaceDE w:val="0"/>
        <w:autoSpaceDN w:val="0"/>
        <w:adjustRightInd w:val="0"/>
        <w:jc w:val="both"/>
        <w:rPr>
          <w:rFonts w:ascii="Calibri" w:hAnsi="Calibri" w:cs="Calibri"/>
        </w:rPr>
      </w:pPr>
    </w:p>
    <w:p w:rsidR="00D061FD" w:rsidRPr="00DF1CA8" w:rsidRDefault="00D061FD" w:rsidP="00137B94">
      <w:pPr>
        <w:numPr>
          <w:ilvl w:val="0"/>
          <w:numId w:val="105"/>
        </w:numPr>
        <w:shd w:val="clear" w:color="auto" w:fill="FFFFFF"/>
        <w:spacing w:after="0" w:line="240" w:lineRule="auto"/>
        <w:ind w:left="540"/>
        <w:jc w:val="both"/>
        <w:textAlignment w:val="baseline"/>
        <w:rPr>
          <w:rFonts w:ascii="Arial" w:eastAsia="Times New Roman" w:hAnsi="Arial" w:cs="Arial"/>
          <w:sz w:val="32"/>
          <w:szCs w:val="32"/>
        </w:rPr>
      </w:pPr>
      <w:r w:rsidRPr="00DF1CA8">
        <w:rPr>
          <w:rFonts w:ascii="Arial" w:eastAsia="Times New Roman" w:hAnsi="Arial" w:cs="Arial"/>
          <w:sz w:val="32"/>
          <w:szCs w:val="32"/>
        </w:rPr>
        <w:t>There is one chopstick between each philosopher</w:t>
      </w:r>
    </w:p>
    <w:p w:rsidR="00D061FD" w:rsidRPr="00DF1CA8" w:rsidRDefault="00D061FD" w:rsidP="00137B94">
      <w:pPr>
        <w:numPr>
          <w:ilvl w:val="0"/>
          <w:numId w:val="105"/>
        </w:numPr>
        <w:shd w:val="clear" w:color="auto" w:fill="FFFFFF"/>
        <w:spacing w:after="0" w:line="240" w:lineRule="auto"/>
        <w:ind w:left="540"/>
        <w:jc w:val="both"/>
        <w:textAlignment w:val="baseline"/>
        <w:rPr>
          <w:rFonts w:ascii="Arial" w:eastAsia="Times New Roman" w:hAnsi="Arial" w:cs="Arial"/>
          <w:sz w:val="32"/>
          <w:szCs w:val="32"/>
        </w:rPr>
      </w:pPr>
      <w:r w:rsidRPr="00DF1CA8">
        <w:rPr>
          <w:rFonts w:ascii="Arial" w:eastAsia="Times New Roman" w:hAnsi="Arial" w:cs="Arial"/>
          <w:sz w:val="32"/>
          <w:szCs w:val="32"/>
        </w:rPr>
        <w:t>A philosopher must pick up its two nearest chopsticks in order to eat</w:t>
      </w:r>
    </w:p>
    <w:p w:rsidR="00D061FD" w:rsidRPr="00DF1CA8" w:rsidRDefault="00D061FD" w:rsidP="00137B94">
      <w:pPr>
        <w:numPr>
          <w:ilvl w:val="0"/>
          <w:numId w:val="105"/>
        </w:numPr>
        <w:shd w:val="clear" w:color="auto" w:fill="FFFFFF"/>
        <w:spacing w:after="0" w:line="240" w:lineRule="auto"/>
        <w:ind w:left="540"/>
        <w:jc w:val="both"/>
        <w:textAlignment w:val="baseline"/>
        <w:rPr>
          <w:rFonts w:ascii="Arial" w:eastAsia="Times New Roman" w:hAnsi="Arial" w:cs="Arial"/>
          <w:sz w:val="32"/>
          <w:szCs w:val="32"/>
        </w:rPr>
      </w:pPr>
      <w:r w:rsidRPr="00DF1CA8">
        <w:rPr>
          <w:rFonts w:ascii="Arial" w:eastAsia="Times New Roman" w:hAnsi="Arial" w:cs="Arial"/>
          <w:sz w:val="32"/>
          <w:szCs w:val="32"/>
        </w:rPr>
        <w:t>A philosopher must pick up first one chopstick, then the second one, not both at once</w:t>
      </w:r>
    </w:p>
    <w:p w:rsidR="00D061FD" w:rsidRPr="00DF1CA8" w:rsidRDefault="00D061FD" w:rsidP="00137B94">
      <w:pPr>
        <w:jc w:val="both"/>
        <w:rPr>
          <w:rFonts w:ascii="Arial" w:hAnsi="Arial" w:cs="Arial"/>
          <w:color w:val="333333"/>
          <w:sz w:val="32"/>
          <w:szCs w:val="32"/>
          <w:shd w:val="clear" w:color="auto" w:fill="FFFFFF"/>
        </w:rPr>
      </w:pPr>
      <w:r w:rsidRPr="00DF1CA8">
        <w:rPr>
          <w:rFonts w:ascii="Arial" w:hAnsi="Arial" w:cs="Arial"/>
          <w:color w:val="333333"/>
          <w:sz w:val="32"/>
          <w:szCs w:val="32"/>
          <w:shd w:val="clear" w:color="auto" w:fill="FFFFFF"/>
        </w:rPr>
        <w:t>At any instant, a philosopher is either eating or thinking. When a philosopher wants to eat, he uses two chopsticks - one from their left and one from their right. When a philosopher wants to think, he keeps down both chopsticks at their original place.</w:t>
      </w:r>
    </w:p>
    <w:p w:rsidR="00D061FD" w:rsidRPr="00D70FF5" w:rsidRDefault="00D061FD" w:rsidP="00137B94">
      <w:pPr>
        <w:spacing w:before="300" w:after="150" w:line="240" w:lineRule="auto"/>
        <w:jc w:val="both"/>
        <w:outlineLvl w:val="1"/>
        <w:rPr>
          <w:rFonts w:ascii="Helvetica" w:eastAsia="Times New Roman" w:hAnsi="Helvetica" w:cs="Helvetica"/>
          <w:color w:val="333333"/>
          <w:sz w:val="40"/>
          <w:szCs w:val="40"/>
        </w:rPr>
      </w:pPr>
      <w:r w:rsidRPr="00D70FF5">
        <w:rPr>
          <w:rFonts w:ascii="Helvetica" w:eastAsia="Times New Roman" w:hAnsi="Helvetica" w:cs="Helvetica"/>
          <w:color w:val="333333"/>
          <w:sz w:val="40"/>
          <w:szCs w:val="40"/>
        </w:rPr>
        <w:t>Here's the Solution</w:t>
      </w: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From the problem statement, it is clear that a philosopher can think for an indefinite amount of time. But when a philosopher starts eating, he has to stop at some point of time. The philosopher is in an endless cycle of thinking and eating.</w:t>
      </w: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An array of five semaphores, </w:t>
      </w:r>
      <w:proofErr w:type="gramStart"/>
      <w:r w:rsidRPr="00DF1CA8">
        <w:rPr>
          <w:rFonts w:ascii="Consolas" w:eastAsia="Times New Roman" w:hAnsi="Consolas" w:cs="Consolas"/>
          <w:color w:val="C7254E"/>
          <w:sz w:val="32"/>
          <w:szCs w:val="32"/>
        </w:rPr>
        <w:t>stick[</w:t>
      </w:r>
      <w:proofErr w:type="gramEnd"/>
      <w:r w:rsidRPr="00DF1CA8">
        <w:rPr>
          <w:rFonts w:ascii="Consolas" w:eastAsia="Times New Roman" w:hAnsi="Consolas" w:cs="Consolas"/>
          <w:color w:val="C7254E"/>
          <w:sz w:val="32"/>
          <w:szCs w:val="32"/>
        </w:rPr>
        <w:t>5]</w:t>
      </w:r>
      <w:r w:rsidRPr="00DF1CA8">
        <w:rPr>
          <w:rFonts w:ascii="Arial" w:eastAsia="Times New Roman" w:hAnsi="Arial" w:cs="Arial"/>
          <w:color w:val="333333"/>
          <w:sz w:val="32"/>
          <w:szCs w:val="32"/>
        </w:rPr>
        <w:t>, for each of the five chopsticks.The code for each philosopher looks like:</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while(</w:t>
      </w:r>
      <w:proofErr w:type="gramEnd"/>
      <w:r>
        <w:rPr>
          <w:rFonts w:ascii="Consolas" w:hAnsi="Consolas" w:cs="Consolas"/>
          <w:sz w:val="32"/>
          <w:szCs w:val="32"/>
        </w:rPr>
        <w:t xml:space="preserve">TRUE)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stick[i]);</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mod</w:t>
      </w:r>
      <w:proofErr w:type="gramEnd"/>
      <w:r>
        <w:rPr>
          <w:rFonts w:ascii="Consolas" w:hAnsi="Consolas" w:cs="Consolas"/>
          <w:sz w:val="32"/>
          <w:szCs w:val="32"/>
        </w:rPr>
        <w:t xml:space="preserve"> is used because if i=5, next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chopstick</w:t>
      </w:r>
      <w:proofErr w:type="gramEnd"/>
      <w:r>
        <w:rPr>
          <w:rFonts w:ascii="Consolas" w:hAnsi="Consolas" w:cs="Consolas"/>
          <w:sz w:val="32"/>
          <w:szCs w:val="32"/>
        </w:rPr>
        <w:t xml:space="preserve"> is 1 (dining table is circular)</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lastRenderedPageBreak/>
        <w:t xml:space="preserve">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 xml:space="preserve">stick[(i+1) % 5]);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eat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stick[i]);</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 xml:space="preserve">stick[(i+1) % 5]); </w:t>
      </w:r>
    </w:p>
    <w:p w:rsidR="00341915" w:rsidRDefault="00341915"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think */}</w:t>
      </w:r>
    </w:p>
    <w:p w:rsidR="00D061FD" w:rsidRDefault="00D061FD" w:rsidP="00137B94">
      <w:pPr>
        <w:jc w:val="both"/>
        <w:rPr>
          <w:color w:val="C00000"/>
        </w:rPr>
      </w:pP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When a philosopher wants to eat the rice, he will wait for the chopstick at his left and picks up that chopstick. Then he waits for the right chopstick to be available, and then picks it too. After eating, he puts both the chopsticks down.</w:t>
      </w:r>
    </w:p>
    <w:p w:rsidR="00D061FD" w:rsidRPr="00DF1CA8" w:rsidRDefault="00D061FD" w:rsidP="00137B94">
      <w:pPr>
        <w:spacing w:after="150" w:line="240" w:lineRule="auto"/>
        <w:jc w:val="both"/>
        <w:rPr>
          <w:rFonts w:ascii="Arial" w:eastAsia="Times New Roman" w:hAnsi="Arial" w:cs="Arial"/>
          <w:color w:val="333333"/>
          <w:sz w:val="32"/>
          <w:szCs w:val="32"/>
        </w:rPr>
      </w:pPr>
      <w:r w:rsidRPr="00DF1CA8">
        <w:rPr>
          <w:rFonts w:ascii="Arial" w:eastAsia="Times New Roman" w:hAnsi="Arial" w:cs="Arial"/>
          <w:color w:val="333333"/>
          <w:sz w:val="32"/>
          <w:szCs w:val="32"/>
        </w:rPr>
        <w:t>But if all five philosophers are hungry simultaneously, and each of them pickup one chopstick, then a deadlock situation occurs because they will be waiting for another chopstick forever. The possible solutions for this are:</w:t>
      </w:r>
    </w:p>
    <w:p w:rsidR="00D061FD" w:rsidRPr="00DF1CA8" w:rsidRDefault="00D061FD" w:rsidP="00137B94">
      <w:pPr>
        <w:numPr>
          <w:ilvl w:val="0"/>
          <w:numId w:val="106"/>
        </w:numPr>
        <w:spacing w:before="100" w:beforeAutospacing="1" w:after="100" w:afterAutospacing="1" w:line="450" w:lineRule="atLeast"/>
        <w:jc w:val="both"/>
        <w:rPr>
          <w:rFonts w:ascii="Arial" w:eastAsia="Times New Roman" w:hAnsi="Arial" w:cs="Arial"/>
          <w:color w:val="333333"/>
          <w:sz w:val="32"/>
          <w:szCs w:val="32"/>
        </w:rPr>
      </w:pPr>
      <w:r w:rsidRPr="00DF1CA8">
        <w:rPr>
          <w:rFonts w:ascii="Arial" w:eastAsia="Times New Roman" w:hAnsi="Arial" w:cs="Arial"/>
          <w:color w:val="333333"/>
          <w:sz w:val="32"/>
          <w:szCs w:val="32"/>
        </w:rPr>
        <w:t>A philosopher must be allowed to pick up the chopsticks only if both the left and right chopsticks are available.</w:t>
      </w:r>
    </w:p>
    <w:p w:rsidR="00D061FD" w:rsidRDefault="00D061FD" w:rsidP="00137B94">
      <w:pPr>
        <w:numPr>
          <w:ilvl w:val="0"/>
          <w:numId w:val="106"/>
        </w:numPr>
        <w:spacing w:before="100" w:beforeAutospacing="1" w:after="100" w:afterAutospacing="1" w:line="450" w:lineRule="atLeast"/>
        <w:jc w:val="both"/>
        <w:rPr>
          <w:rFonts w:ascii="Arial" w:eastAsia="Times New Roman" w:hAnsi="Arial" w:cs="Arial"/>
          <w:color w:val="333333"/>
          <w:sz w:val="32"/>
          <w:szCs w:val="32"/>
        </w:rPr>
      </w:pPr>
      <w:r w:rsidRPr="00DF1CA8">
        <w:rPr>
          <w:rFonts w:ascii="Arial" w:eastAsia="Times New Roman" w:hAnsi="Arial" w:cs="Arial"/>
          <w:color w:val="333333"/>
          <w:sz w:val="32"/>
          <w:szCs w:val="32"/>
        </w:rPr>
        <w:t>Allow only four philosophers to sit at the table. That way, if all the four philosophers pick up four chopsticks, there will be one chopstick left on the table. So, one philosopher can start eating and eventually, two chopsticks will be available. In this way, deadlocks can be avoided.</w:t>
      </w:r>
    </w:p>
    <w:p w:rsidR="00D061FD" w:rsidRPr="00D70FF5" w:rsidRDefault="00D061FD" w:rsidP="00137B94">
      <w:pPr>
        <w:spacing w:before="300" w:after="150" w:line="240" w:lineRule="auto"/>
        <w:jc w:val="both"/>
        <w:outlineLvl w:val="0"/>
        <w:rPr>
          <w:rFonts w:ascii="Helvetica" w:eastAsia="Times New Roman" w:hAnsi="Helvetica" w:cs="Helvetica"/>
          <w:color w:val="333333"/>
          <w:kern w:val="36"/>
          <w:sz w:val="44"/>
          <w:szCs w:val="44"/>
        </w:rPr>
      </w:pPr>
      <w:r w:rsidRPr="00D70FF5">
        <w:rPr>
          <w:rFonts w:ascii="Helvetica" w:eastAsia="Times New Roman" w:hAnsi="Helvetica" w:cs="Helvetica"/>
          <w:color w:val="333333"/>
          <w:kern w:val="36"/>
          <w:sz w:val="44"/>
          <w:szCs w:val="44"/>
        </w:rPr>
        <w:t>Readers Writer Problem</w:t>
      </w:r>
    </w:p>
    <w:p w:rsidR="00D061FD" w:rsidRPr="009D592F" w:rsidRDefault="00D061FD" w:rsidP="00137B94">
      <w:pPr>
        <w:pStyle w:val="ListParagraph"/>
        <w:numPr>
          <w:ilvl w:val="0"/>
          <w:numId w:val="106"/>
        </w:numPr>
        <w:spacing w:after="150" w:line="240" w:lineRule="auto"/>
        <w:jc w:val="both"/>
        <w:rPr>
          <w:rFonts w:ascii="Arial" w:eastAsia="Times New Roman" w:hAnsi="Arial" w:cs="Arial"/>
          <w:color w:val="333333"/>
          <w:sz w:val="28"/>
          <w:szCs w:val="28"/>
        </w:rPr>
      </w:pPr>
      <w:proofErr w:type="gramStart"/>
      <w:r w:rsidRPr="009D592F">
        <w:rPr>
          <w:rFonts w:ascii="Arial" w:eastAsia="Times New Roman" w:hAnsi="Arial" w:cs="Arial"/>
          <w:color w:val="333333"/>
          <w:sz w:val="28"/>
          <w:szCs w:val="28"/>
        </w:rPr>
        <w:t>Readers</w:t>
      </w:r>
      <w:proofErr w:type="gramEnd"/>
      <w:r w:rsidRPr="009D592F">
        <w:rPr>
          <w:rFonts w:ascii="Arial" w:eastAsia="Times New Roman" w:hAnsi="Arial" w:cs="Arial"/>
          <w:color w:val="333333"/>
          <w:sz w:val="28"/>
          <w:szCs w:val="28"/>
        </w:rPr>
        <w:t xml:space="preserve"> writer problem is another example of a classic synchronization problem. There are many variants of this problem, one of which is examined below.</w:t>
      </w:r>
    </w:p>
    <w:p w:rsidR="00D061FD" w:rsidRPr="00D70FF5" w:rsidRDefault="003170BD" w:rsidP="00137B94">
      <w:pPr>
        <w:spacing w:before="300" w:after="300" w:line="240" w:lineRule="auto"/>
        <w:ind w:left="360"/>
        <w:jc w:val="both"/>
        <w:rPr>
          <w:rFonts w:ascii="Times New Roman" w:eastAsia="Times New Roman" w:hAnsi="Times New Roman" w:cs="Times New Roman"/>
          <w:sz w:val="28"/>
          <w:szCs w:val="28"/>
        </w:rPr>
      </w:pPr>
      <w:r>
        <w:pict>
          <v:rect id="_x0000_i1025" style="width:0;height:0" o:hralign="center" o:hrstd="t" o:hrnoshade="t" o:hr="t" fillcolor="#333" stroked="f"/>
        </w:pict>
      </w:r>
    </w:p>
    <w:p w:rsidR="00D061FD" w:rsidRPr="009D592F" w:rsidRDefault="00D061FD" w:rsidP="00137B94">
      <w:pPr>
        <w:pStyle w:val="ListParagraph"/>
        <w:numPr>
          <w:ilvl w:val="0"/>
          <w:numId w:val="106"/>
        </w:numPr>
        <w:spacing w:before="300" w:after="150" w:line="240" w:lineRule="auto"/>
        <w:jc w:val="both"/>
        <w:outlineLvl w:val="2"/>
        <w:rPr>
          <w:rFonts w:ascii="Helvetica" w:eastAsia="Times New Roman" w:hAnsi="Helvetica" w:cs="Helvetica"/>
          <w:color w:val="333333"/>
          <w:sz w:val="28"/>
          <w:szCs w:val="28"/>
        </w:rPr>
      </w:pPr>
      <w:r w:rsidRPr="009D592F">
        <w:rPr>
          <w:rFonts w:ascii="Helvetica" w:eastAsia="Times New Roman" w:hAnsi="Helvetica" w:cs="Helvetica"/>
          <w:color w:val="333333"/>
          <w:sz w:val="28"/>
          <w:szCs w:val="28"/>
        </w:rPr>
        <w:lastRenderedPageBreak/>
        <w:t>The Problem Statement</w:t>
      </w:r>
    </w:p>
    <w:p w:rsidR="00D061FD" w:rsidRPr="009D592F" w:rsidRDefault="00D061FD" w:rsidP="00137B94">
      <w:pPr>
        <w:pStyle w:val="ListParagraph"/>
        <w:numPr>
          <w:ilvl w:val="0"/>
          <w:numId w:val="106"/>
        </w:numPr>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There is a shared resource which should be accessed by multiple processes. There are two types of processes in this context. They are </w:t>
      </w:r>
      <w:r w:rsidRPr="009D592F">
        <w:rPr>
          <w:rFonts w:ascii="Arial" w:eastAsia="Times New Roman" w:hAnsi="Arial" w:cs="Arial"/>
          <w:b/>
          <w:bCs/>
          <w:color w:val="333333"/>
          <w:sz w:val="28"/>
          <w:szCs w:val="28"/>
        </w:rPr>
        <w:t>reader</w:t>
      </w:r>
      <w:r w:rsidRPr="009D592F">
        <w:rPr>
          <w:rFonts w:ascii="Arial" w:eastAsia="Times New Roman" w:hAnsi="Arial" w:cs="Arial"/>
          <w:color w:val="333333"/>
          <w:sz w:val="28"/>
          <w:szCs w:val="28"/>
        </w:rPr>
        <w:t> and </w:t>
      </w:r>
      <w:r w:rsidRPr="009D592F">
        <w:rPr>
          <w:rFonts w:ascii="Arial" w:eastAsia="Times New Roman" w:hAnsi="Arial" w:cs="Arial"/>
          <w:b/>
          <w:bCs/>
          <w:color w:val="333333"/>
          <w:sz w:val="28"/>
          <w:szCs w:val="28"/>
        </w:rPr>
        <w:t>writer</w:t>
      </w:r>
      <w:r w:rsidRPr="009D592F">
        <w:rPr>
          <w:rFonts w:ascii="Arial" w:eastAsia="Times New Roman" w:hAnsi="Arial" w:cs="Arial"/>
          <w:color w:val="333333"/>
          <w:sz w:val="28"/>
          <w:szCs w:val="28"/>
        </w:rPr>
        <w:t>. Any number of </w:t>
      </w:r>
      <w:r w:rsidRPr="009D592F">
        <w:rPr>
          <w:rFonts w:ascii="Arial" w:eastAsia="Times New Roman" w:hAnsi="Arial" w:cs="Arial"/>
          <w:b/>
          <w:bCs/>
          <w:color w:val="333333"/>
          <w:sz w:val="28"/>
          <w:szCs w:val="28"/>
        </w:rPr>
        <w:t>readers</w:t>
      </w:r>
      <w:r w:rsidRPr="009D592F">
        <w:rPr>
          <w:rFonts w:ascii="Arial" w:eastAsia="Times New Roman" w:hAnsi="Arial" w:cs="Arial"/>
          <w:color w:val="333333"/>
          <w:sz w:val="28"/>
          <w:szCs w:val="28"/>
        </w:rPr>
        <w:t> can read from the shared resource simultaneously, but only one </w:t>
      </w:r>
      <w:r w:rsidRPr="009D592F">
        <w:rPr>
          <w:rFonts w:ascii="Arial" w:eastAsia="Times New Roman" w:hAnsi="Arial" w:cs="Arial"/>
          <w:b/>
          <w:bCs/>
          <w:color w:val="333333"/>
          <w:sz w:val="28"/>
          <w:szCs w:val="28"/>
        </w:rPr>
        <w:t>writer</w:t>
      </w:r>
      <w:r w:rsidRPr="009D592F">
        <w:rPr>
          <w:rFonts w:ascii="Arial" w:eastAsia="Times New Roman" w:hAnsi="Arial" w:cs="Arial"/>
          <w:color w:val="333333"/>
          <w:sz w:val="28"/>
          <w:szCs w:val="28"/>
        </w:rPr>
        <w:t> can write to the shared resource. When a </w:t>
      </w:r>
      <w:r w:rsidRPr="009D592F">
        <w:rPr>
          <w:rFonts w:ascii="Arial" w:eastAsia="Times New Roman" w:hAnsi="Arial" w:cs="Arial"/>
          <w:b/>
          <w:bCs/>
          <w:color w:val="333333"/>
          <w:sz w:val="28"/>
          <w:szCs w:val="28"/>
        </w:rPr>
        <w:t>writer</w:t>
      </w:r>
      <w:r w:rsidRPr="009D592F">
        <w:rPr>
          <w:rFonts w:ascii="Arial" w:eastAsia="Times New Roman" w:hAnsi="Arial" w:cs="Arial"/>
          <w:color w:val="333333"/>
          <w:sz w:val="28"/>
          <w:szCs w:val="28"/>
        </w:rPr>
        <w:t> is writing data to the resource, no other process can access the resource. A </w:t>
      </w:r>
      <w:r w:rsidRPr="009D592F">
        <w:rPr>
          <w:rFonts w:ascii="Arial" w:eastAsia="Times New Roman" w:hAnsi="Arial" w:cs="Arial"/>
          <w:b/>
          <w:bCs/>
          <w:color w:val="333333"/>
          <w:sz w:val="28"/>
          <w:szCs w:val="28"/>
        </w:rPr>
        <w:t>writer</w:t>
      </w:r>
      <w:r w:rsidRPr="009D592F">
        <w:rPr>
          <w:rFonts w:ascii="Arial" w:eastAsia="Times New Roman" w:hAnsi="Arial" w:cs="Arial"/>
          <w:color w:val="333333"/>
          <w:sz w:val="28"/>
          <w:szCs w:val="28"/>
        </w:rPr>
        <w:t xml:space="preserve"> cannot write to the resource if there are </w:t>
      </w:r>
      <w:proofErr w:type="gramStart"/>
      <w:r w:rsidRPr="009D592F">
        <w:rPr>
          <w:rFonts w:ascii="Arial" w:eastAsia="Times New Roman" w:hAnsi="Arial" w:cs="Arial"/>
          <w:color w:val="333333"/>
          <w:sz w:val="28"/>
          <w:szCs w:val="28"/>
        </w:rPr>
        <w:t>non</w:t>
      </w:r>
      <w:proofErr w:type="gramEnd"/>
      <w:r w:rsidRPr="009D592F">
        <w:rPr>
          <w:rFonts w:ascii="Arial" w:eastAsia="Times New Roman" w:hAnsi="Arial" w:cs="Arial"/>
          <w:color w:val="333333"/>
          <w:sz w:val="28"/>
          <w:szCs w:val="28"/>
        </w:rPr>
        <w:t xml:space="preserve"> zero number of readers accessing the resource at that time.</w:t>
      </w:r>
    </w:p>
    <w:p w:rsidR="00D061FD" w:rsidRPr="009D592F" w:rsidRDefault="003170BD" w:rsidP="00137B94">
      <w:pPr>
        <w:pStyle w:val="ListParagraph"/>
        <w:spacing w:before="300" w:after="300" w:line="240" w:lineRule="auto"/>
        <w:jc w:val="both"/>
        <w:rPr>
          <w:rFonts w:ascii="Times New Roman" w:eastAsia="Times New Roman" w:hAnsi="Times New Roman" w:cs="Times New Roman"/>
          <w:sz w:val="28"/>
          <w:szCs w:val="28"/>
        </w:rPr>
      </w:pPr>
      <w:r w:rsidRPr="003170BD">
        <w:rPr>
          <w:sz w:val="28"/>
          <w:szCs w:val="28"/>
        </w:rPr>
        <w:pict>
          <v:rect id="_x0000_i1026" style="width:0;height:0" o:hralign="center" o:hrstd="t" o:hrnoshade="t" o:hr="t" fillcolor="#333" stroked="f"/>
        </w:pict>
      </w:r>
    </w:p>
    <w:p w:rsidR="00D061FD" w:rsidRPr="009D592F" w:rsidRDefault="00D061FD" w:rsidP="00137B94">
      <w:pPr>
        <w:pStyle w:val="ListParagraph"/>
        <w:numPr>
          <w:ilvl w:val="0"/>
          <w:numId w:val="106"/>
        </w:numPr>
        <w:spacing w:before="300" w:after="150" w:line="240" w:lineRule="auto"/>
        <w:jc w:val="both"/>
        <w:outlineLvl w:val="1"/>
        <w:rPr>
          <w:rFonts w:ascii="Helvetica" w:eastAsia="Times New Roman" w:hAnsi="Helvetica" w:cs="Helvetica"/>
          <w:color w:val="333333"/>
          <w:sz w:val="28"/>
          <w:szCs w:val="28"/>
        </w:rPr>
      </w:pPr>
      <w:r w:rsidRPr="009D592F">
        <w:rPr>
          <w:rFonts w:ascii="Helvetica" w:eastAsia="Times New Roman" w:hAnsi="Helvetica" w:cs="Helvetica"/>
          <w:color w:val="333333"/>
          <w:sz w:val="28"/>
          <w:szCs w:val="28"/>
        </w:rPr>
        <w:t>The Solution</w:t>
      </w:r>
    </w:p>
    <w:p w:rsidR="00D061FD" w:rsidRPr="009D592F" w:rsidRDefault="00D061FD" w:rsidP="00137B94">
      <w:pPr>
        <w:pStyle w:val="ListParagraph"/>
        <w:numPr>
          <w:ilvl w:val="0"/>
          <w:numId w:val="106"/>
        </w:numPr>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From the above problem statement, it is evident that readers have higher priority than writer. If a writer wants to write to the resource, it must wait until there are no readers currently accessing that resource.</w:t>
      </w:r>
    </w:p>
    <w:p w:rsidR="00D061FD" w:rsidRPr="009D592F" w:rsidRDefault="00D061FD" w:rsidP="00137B94">
      <w:pPr>
        <w:pStyle w:val="ListParagraph"/>
        <w:numPr>
          <w:ilvl w:val="0"/>
          <w:numId w:val="106"/>
        </w:numPr>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Here, we use one </w:t>
      </w:r>
      <w:proofErr w:type="spellStart"/>
      <w:r w:rsidRPr="009D592F">
        <w:rPr>
          <w:rFonts w:ascii="Arial" w:eastAsia="Times New Roman" w:hAnsi="Arial" w:cs="Arial"/>
          <w:b/>
          <w:bCs/>
          <w:color w:val="333333"/>
          <w:sz w:val="28"/>
          <w:szCs w:val="28"/>
        </w:rPr>
        <w:t>mutex</w:t>
      </w:r>
      <w:proofErr w:type="spellEnd"/>
      <w:r w:rsidRPr="009D592F">
        <w:rPr>
          <w:rFonts w:ascii="Arial" w:eastAsia="Times New Roman" w:hAnsi="Arial" w:cs="Arial"/>
          <w:color w:val="333333"/>
          <w:sz w:val="28"/>
          <w:szCs w:val="28"/>
        </w:rPr>
        <w:t> </w:t>
      </w:r>
      <w:r w:rsidRPr="009D592F">
        <w:rPr>
          <w:rFonts w:ascii="Consolas" w:eastAsia="Times New Roman" w:hAnsi="Consolas" w:cs="Consolas"/>
          <w:color w:val="C7254E"/>
          <w:sz w:val="28"/>
          <w:szCs w:val="28"/>
        </w:rPr>
        <w:t>m</w:t>
      </w:r>
      <w:r w:rsidRPr="009D592F">
        <w:rPr>
          <w:rFonts w:ascii="Arial" w:eastAsia="Times New Roman" w:hAnsi="Arial" w:cs="Arial"/>
          <w:color w:val="333333"/>
          <w:sz w:val="28"/>
          <w:szCs w:val="28"/>
        </w:rPr>
        <w:t> and a </w:t>
      </w:r>
      <w:r w:rsidRPr="009D592F">
        <w:rPr>
          <w:rFonts w:ascii="Arial" w:eastAsia="Times New Roman" w:hAnsi="Arial" w:cs="Arial"/>
          <w:b/>
          <w:bCs/>
          <w:color w:val="333333"/>
          <w:sz w:val="28"/>
          <w:szCs w:val="28"/>
        </w:rPr>
        <w:t>semaphore</w:t>
      </w:r>
      <w:r w:rsidRPr="009D592F">
        <w:rPr>
          <w:rFonts w:ascii="Arial" w:eastAsia="Times New Roman" w:hAnsi="Arial" w:cs="Arial"/>
          <w:color w:val="333333"/>
          <w:sz w:val="28"/>
          <w:szCs w:val="28"/>
        </w:rPr>
        <w:t> </w:t>
      </w:r>
      <w:r w:rsidRPr="009D592F">
        <w:rPr>
          <w:rFonts w:ascii="Consolas" w:eastAsia="Times New Roman" w:hAnsi="Consolas" w:cs="Consolas"/>
          <w:color w:val="C7254E"/>
          <w:sz w:val="28"/>
          <w:szCs w:val="28"/>
        </w:rPr>
        <w:t>w</w:t>
      </w:r>
      <w:r w:rsidRPr="009D592F">
        <w:rPr>
          <w:rFonts w:ascii="Arial" w:eastAsia="Times New Roman" w:hAnsi="Arial" w:cs="Arial"/>
          <w:color w:val="333333"/>
          <w:sz w:val="28"/>
          <w:szCs w:val="28"/>
        </w:rPr>
        <w:t>. An integer variable </w:t>
      </w:r>
      <w:proofErr w:type="spellStart"/>
      <w:r w:rsidRPr="009D592F">
        <w:rPr>
          <w:rFonts w:ascii="Consolas" w:eastAsia="Times New Roman" w:hAnsi="Consolas" w:cs="Consolas"/>
          <w:color w:val="C7254E"/>
          <w:sz w:val="28"/>
          <w:szCs w:val="28"/>
        </w:rPr>
        <w:t>read_count</w:t>
      </w:r>
      <w:proofErr w:type="spellEnd"/>
      <w:r w:rsidRPr="009D592F">
        <w:rPr>
          <w:rFonts w:ascii="Arial" w:eastAsia="Times New Roman" w:hAnsi="Arial" w:cs="Arial"/>
          <w:color w:val="333333"/>
          <w:sz w:val="28"/>
          <w:szCs w:val="28"/>
        </w:rPr>
        <w:t> is used to maintain the number of readers currently accessing the resource. The variable </w:t>
      </w:r>
      <w:proofErr w:type="spellStart"/>
      <w:r w:rsidRPr="009D592F">
        <w:rPr>
          <w:rFonts w:ascii="Consolas" w:eastAsia="Times New Roman" w:hAnsi="Consolas" w:cs="Consolas"/>
          <w:color w:val="C7254E"/>
          <w:sz w:val="28"/>
          <w:szCs w:val="28"/>
        </w:rPr>
        <w:t>read_count</w:t>
      </w:r>
      <w:proofErr w:type="spellEnd"/>
      <w:r w:rsidRPr="009D592F">
        <w:rPr>
          <w:rFonts w:ascii="Arial" w:eastAsia="Times New Roman" w:hAnsi="Arial" w:cs="Arial"/>
          <w:color w:val="333333"/>
          <w:sz w:val="28"/>
          <w:szCs w:val="28"/>
        </w:rPr>
        <w:t> is initialized to </w:t>
      </w:r>
      <w:r w:rsidRPr="009D592F">
        <w:rPr>
          <w:rFonts w:ascii="Consolas" w:eastAsia="Times New Roman" w:hAnsi="Consolas" w:cs="Consolas"/>
          <w:color w:val="C7254E"/>
          <w:sz w:val="28"/>
          <w:szCs w:val="28"/>
        </w:rPr>
        <w:t>0</w:t>
      </w:r>
      <w:r w:rsidRPr="009D592F">
        <w:rPr>
          <w:rFonts w:ascii="Arial" w:eastAsia="Times New Roman" w:hAnsi="Arial" w:cs="Arial"/>
          <w:color w:val="333333"/>
          <w:sz w:val="28"/>
          <w:szCs w:val="28"/>
        </w:rPr>
        <w:t>. A value of </w:t>
      </w:r>
      <w:r w:rsidRPr="009D592F">
        <w:rPr>
          <w:rFonts w:ascii="Consolas" w:eastAsia="Times New Roman" w:hAnsi="Consolas" w:cs="Consolas"/>
          <w:color w:val="C7254E"/>
          <w:sz w:val="28"/>
          <w:szCs w:val="28"/>
        </w:rPr>
        <w:t>1</w:t>
      </w:r>
      <w:r w:rsidRPr="009D592F">
        <w:rPr>
          <w:rFonts w:ascii="Arial" w:eastAsia="Times New Roman" w:hAnsi="Arial" w:cs="Arial"/>
          <w:color w:val="333333"/>
          <w:sz w:val="28"/>
          <w:szCs w:val="28"/>
        </w:rPr>
        <w:t> is given initially to </w:t>
      </w:r>
      <w:r w:rsidRPr="009D592F">
        <w:rPr>
          <w:rFonts w:ascii="Consolas" w:eastAsia="Times New Roman" w:hAnsi="Consolas" w:cs="Consolas"/>
          <w:color w:val="C7254E"/>
          <w:sz w:val="28"/>
          <w:szCs w:val="28"/>
        </w:rPr>
        <w:t>m</w:t>
      </w:r>
      <w:r w:rsidRPr="009D592F">
        <w:rPr>
          <w:rFonts w:ascii="Arial" w:eastAsia="Times New Roman" w:hAnsi="Arial" w:cs="Arial"/>
          <w:color w:val="333333"/>
          <w:sz w:val="28"/>
          <w:szCs w:val="28"/>
        </w:rPr>
        <w:t> and </w:t>
      </w:r>
      <w:r w:rsidRPr="009D592F">
        <w:rPr>
          <w:rFonts w:ascii="Consolas" w:eastAsia="Times New Roman" w:hAnsi="Consolas" w:cs="Consolas"/>
          <w:color w:val="C7254E"/>
          <w:sz w:val="28"/>
          <w:szCs w:val="28"/>
        </w:rPr>
        <w:t>w</w:t>
      </w:r>
      <w:r w:rsidRPr="009D592F">
        <w:rPr>
          <w:rFonts w:ascii="Arial" w:eastAsia="Times New Roman" w:hAnsi="Arial" w:cs="Arial"/>
          <w:color w:val="333333"/>
          <w:sz w:val="28"/>
          <w:szCs w:val="28"/>
        </w:rPr>
        <w:t>.</w:t>
      </w:r>
    </w:p>
    <w:p w:rsidR="00D061FD" w:rsidRPr="009D592F" w:rsidRDefault="00D061FD" w:rsidP="00137B94">
      <w:pPr>
        <w:pStyle w:val="ListParagraph"/>
        <w:numPr>
          <w:ilvl w:val="0"/>
          <w:numId w:val="106"/>
        </w:numPr>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 xml:space="preserve">Instead of having the process to acquire lock on the shared resource, we use the </w:t>
      </w:r>
      <w:proofErr w:type="spellStart"/>
      <w:r w:rsidRPr="009D592F">
        <w:rPr>
          <w:rFonts w:ascii="Arial" w:eastAsia="Times New Roman" w:hAnsi="Arial" w:cs="Arial"/>
          <w:color w:val="333333"/>
          <w:sz w:val="28"/>
          <w:szCs w:val="28"/>
        </w:rPr>
        <w:t>mutex</w:t>
      </w:r>
      <w:proofErr w:type="spellEnd"/>
      <w:r w:rsidRPr="009D592F">
        <w:rPr>
          <w:rFonts w:ascii="Arial" w:eastAsia="Times New Roman" w:hAnsi="Arial" w:cs="Arial"/>
          <w:color w:val="333333"/>
          <w:sz w:val="28"/>
          <w:szCs w:val="28"/>
        </w:rPr>
        <w:t> </w:t>
      </w:r>
      <w:r w:rsidRPr="009D592F">
        <w:rPr>
          <w:rFonts w:ascii="Consolas" w:eastAsia="Times New Roman" w:hAnsi="Consolas" w:cs="Consolas"/>
          <w:color w:val="C7254E"/>
          <w:sz w:val="28"/>
          <w:szCs w:val="28"/>
        </w:rPr>
        <w:t>m</w:t>
      </w:r>
      <w:r w:rsidRPr="009D592F">
        <w:rPr>
          <w:rFonts w:ascii="Arial" w:eastAsia="Times New Roman" w:hAnsi="Arial" w:cs="Arial"/>
          <w:color w:val="333333"/>
          <w:sz w:val="28"/>
          <w:szCs w:val="28"/>
        </w:rPr>
        <w:t> to make the process to acquire and release lock whenever it is updating the </w:t>
      </w:r>
      <w:proofErr w:type="spellStart"/>
      <w:r w:rsidRPr="009D592F">
        <w:rPr>
          <w:rFonts w:ascii="Consolas" w:eastAsia="Times New Roman" w:hAnsi="Consolas" w:cs="Consolas"/>
          <w:color w:val="C7254E"/>
          <w:sz w:val="28"/>
          <w:szCs w:val="28"/>
        </w:rPr>
        <w:t>read_count</w:t>
      </w:r>
      <w:proofErr w:type="spellEnd"/>
      <w:r w:rsidRPr="009D592F">
        <w:rPr>
          <w:rFonts w:ascii="Arial" w:eastAsia="Times New Roman" w:hAnsi="Arial" w:cs="Arial"/>
          <w:color w:val="333333"/>
          <w:sz w:val="28"/>
          <w:szCs w:val="28"/>
        </w:rPr>
        <w:t> variable.</w:t>
      </w:r>
    </w:p>
    <w:p w:rsidR="00893D06" w:rsidRDefault="00893D06" w:rsidP="00137B94">
      <w:pPr>
        <w:pStyle w:val="ListParagraph"/>
        <w:spacing w:after="150" w:line="240" w:lineRule="auto"/>
        <w:jc w:val="both"/>
        <w:rPr>
          <w:rFonts w:ascii="Arial" w:eastAsia="Times New Roman" w:hAnsi="Arial" w:cs="Arial"/>
          <w:color w:val="333333"/>
          <w:sz w:val="28"/>
          <w:szCs w:val="28"/>
        </w:rPr>
      </w:pPr>
    </w:p>
    <w:p w:rsidR="00D061FD" w:rsidRPr="009D592F" w:rsidRDefault="00D061FD" w:rsidP="00137B94">
      <w:pPr>
        <w:pStyle w:val="ListParagraph"/>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The code for the </w:t>
      </w:r>
      <w:r w:rsidRPr="009D592F">
        <w:rPr>
          <w:rFonts w:ascii="Arial" w:eastAsia="Times New Roman" w:hAnsi="Arial" w:cs="Arial"/>
          <w:b/>
          <w:bCs/>
          <w:color w:val="333333"/>
          <w:sz w:val="28"/>
          <w:szCs w:val="28"/>
        </w:rPr>
        <w:t>writer</w:t>
      </w:r>
      <w:r w:rsidRPr="009D592F">
        <w:rPr>
          <w:rFonts w:ascii="Arial" w:eastAsia="Times New Roman" w:hAnsi="Arial" w:cs="Arial"/>
          <w:color w:val="333333"/>
          <w:sz w:val="28"/>
          <w:szCs w:val="28"/>
        </w:rPr>
        <w:t> process looks like this:</w:t>
      </w:r>
    </w:p>
    <w:p w:rsidR="00893D06" w:rsidRDefault="00893D06"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roofErr w:type="gramStart"/>
      <w:r w:rsidRPr="00341915">
        <w:rPr>
          <w:rFonts w:ascii="Consolas" w:hAnsi="Consolas" w:cs="Consolas"/>
          <w:sz w:val="28"/>
          <w:szCs w:val="28"/>
        </w:rPr>
        <w:t>while(</w:t>
      </w:r>
      <w:proofErr w:type="gramEnd"/>
      <w:r w:rsidRPr="00341915">
        <w:rPr>
          <w:rFonts w:ascii="Consolas" w:hAnsi="Consolas" w:cs="Consolas"/>
          <w:sz w:val="28"/>
          <w:szCs w:val="28"/>
        </w:rPr>
        <w:t xml:space="preserve">TRUE) </w:t>
      </w: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r w:rsidRPr="00341915">
        <w:rPr>
          <w:rFonts w:ascii="Consolas" w:hAnsi="Consolas" w:cs="Consolas"/>
          <w:sz w:val="28"/>
          <w:szCs w:val="28"/>
        </w:rPr>
        <w:t>{</w:t>
      </w: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roofErr w:type="gramStart"/>
      <w:r w:rsidRPr="00341915">
        <w:rPr>
          <w:rFonts w:ascii="Consolas" w:hAnsi="Consolas" w:cs="Consolas"/>
          <w:sz w:val="28"/>
          <w:szCs w:val="28"/>
        </w:rPr>
        <w:t>wait(</w:t>
      </w:r>
      <w:proofErr w:type="gramEnd"/>
      <w:r w:rsidRPr="00341915">
        <w:rPr>
          <w:rFonts w:ascii="Consolas" w:hAnsi="Consolas" w:cs="Consolas"/>
          <w:sz w:val="28"/>
          <w:szCs w:val="28"/>
        </w:rPr>
        <w:t>w);</w:t>
      </w: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r w:rsidRPr="00341915">
        <w:rPr>
          <w:rFonts w:ascii="Consolas" w:hAnsi="Consolas" w:cs="Consolas"/>
          <w:sz w:val="28"/>
          <w:szCs w:val="28"/>
        </w:rPr>
        <w:t xml:space="preserve">   /* perform the write operation */</w:t>
      </w: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proofErr w:type="gramStart"/>
      <w:r w:rsidRPr="00341915">
        <w:rPr>
          <w:rFonts w:ascii="Consolas" w:hAnsi="Consolas" w:cs="Consolas"/>
          <w:sz w:val="28"/>
          <w:szCs w:val="28"/>
        </w:rPr>
        <w:t>signal(</w:t>
      </w:r>
      <w:proofErr w:type="gramEnd"/>
      <w:r w:rsidRPr="00341915">
        <w:rPr>
          <w:rFonts w:ascii="Consolas" w:hAnsi="Consolas" w:cs="Consolas"/>
          <w:sz w:val="28"/>
          <w:szCs w:val="28"/>
        </w:rPr>
        <w:t>w);</w:t>
      </w:r>
    </w:p>
    <w:p w:rsidR="00341915" w:rsidRPr="00341915" w:rsidRDefault="00341915" w:rsidP="00137B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28"/>
          <w:szCs w:val="28"/>
        </w:rPr>
      </w:pPr>
      <w:r w:rsidRPr="00341915">
        <w:rPr>
          <w:rFonts w:ascii="Consolas" w:hAnsi="Consolas" w:cs="Consolas"/>
          <w:sz w:val="28"/>
          <w:szCs w:val="28"/>
        </w:rPr>
        <w:t>}</w:t>
      </w:r>
    </w:p>
    <w:p w:rsidR="00D061FD" w:rsidRPr="009D592F" w:rsidRDefault="00D061FD" w:rsidP="00137B94">
      <w:pPr>
        <w:spacing w:after="0" w:line="240" w:lineRule="auto"/>
        <w:jc w:val="both"/>
        <w:rPr>
          <w:rFonts w:ascii="Times New Roman" w:eastAsia="Times New Roman" w:hAnsi="Times New Roman" w:cs="Times New Roman"/>
          <w:sz w:val="28"/>
          <w:szCs w:val="28"/>
        </w:rPr>
      </w:pPr>
      <w:r w:rsidRPr="009D592F">
        <w:rPr>
          <w:rFonts w:ascii="Arial" w:eastAsia="Times New Roman" w:hAnsi="Arial" w:cs="Arial"/>
          <w:color w:val="333333"/>
          <w:sz w:val="28"/>
          <w:szCs w:val="28"/>
        </w:rPr>
        <w:br/>
      </w:r>
    </w:p>
    <w:p w:rsidR="00D061FD" w:rsidRDefault="00D061FD" w:rsidP="00137B94">
      <w:pPr>
        <w:spacing w:after="150"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And, the code for the </w:t>
      </w:r>
      <w:r w:rsidRPr="009D592F">
        <w:rPr>
          <w:rFonts w:ascii="Arial" w:eastAsia="Times New Roman" w:hAnsi="Arial" w:cs="Arial"/>
          <w:b/>
          <w:bCs/>
          <w:color w:val="333333"/>
          <w:sz w:val="28"/>
          <w:szCs w:val="28"/>
        </w:rPr>
        <w:t>reader</w:t>
      </w:r>
      <w:r w:rsidRPr="009D592F">
        <w:rPr>
          <w:rFonts w:ascii="Arial" w:eastAsia="Times New Roman" w:hAnsi="Arial" w:cs="Arial"/>
          <w:color w:val="333333"/>
          <w:sz w:val="28"/>
          <w:szCs w:val="28"/>
        </w:rPr>
        <w:t> process looks like this:</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while(</w:t>
      </w:r>
      <w:proofErr w:type="gramEnd"/>
      <w:r>
        <w:rPr>
          <w:rFonts w:ascii="Consolas" w:hAnsi="Consolas" w:cs="Consolas"/>
          <w:sz w:val="32"/>
          <w:szCs w:val="32"/>
        </w:rPr>
        <w:t xml:space="preserve">TRUE)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//acquire lock</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m);</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spellStart"/>
      <w:proofErr w:type="gramStart"/>
      <w:r>
        <w:rPr>
          <w:rFonts w:ascii="Consolas" w:hAnsi="Consolas" w:cs="Consolas"/>
          <w:sz w:val="32"/>
          <w:szCs w:val="32"/>
        </w:rPr>
        <w:lastRenderedPageBreak/>
        <w:t>read_count</w:t>
      </w:r>
      <w:proofErr w:type="spellEnd"/>
      <w:proofErr w:type="gramEnd"/>
      <w:r>
        <w:rPr>
          <w:rFonts w:ascii="Consolas" w:hAnsi="Consolas" w:cs="Consolas"/>
          <w:sz w:val="32"/>
          <w:szCs w:val="32"/>
        </w:rPr>
        <w:t>++;</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if(</w:t>
      </w:r>
      <w:proofErr w:type="spellStart"/>
      <w:proofErr w:type="gramEnd"/>
      <w:r>
        <w:rPr>
          <w:rFonts w:ascii="Consolas" w:hAnsi="Consolas" w:cs="Consolas"/>
          <w:sz w:val="32"/>
          <w:szCs w:val="32"/>
        </w:rPr>
        <w:t>read_count</w:t>
      </w:r>
      <w:proofErr w:type="spellEnd"/>
      <w:r>
        <w:rPr>
          <w:rFonts w:ascii="Consolas" w:hAnsi="Consolas" w:cs="Consolas"/>
          <w:sz w:val="32"/>
          <w:szCs w:val="32"/>
        </w:rPr>
        <w:t xml:space="preserve"> == 1)</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w);</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//release lock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 xml:space="preserve">m);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perform the reading operation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acquire lock</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wait(</w:t>
      </w:r>
      <w:proofErr w:type="gramEnd"/>
      <w:r>
        <w:rPr>
          <w:rFonts w:ascii="Consolas" w:hAnsi="Consolas" w:cs="Consolas"/>
          <w:sz w:val="32"/>
          <w:szCs w:val="32"/>
        </w:rPr>
        <w:t xml:space="preserve">m);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spellStart"/>
      <w:proofErr w:type="gramStart"/>
      <w:r>
        <w:rPr>
          <w:rFonts w:ascii="Consolas" w:hAnsi="Consolas" w:cs="Consolas"/>
          <w:sz w:val="32"/>
          <w:szCs w:val="32"/>
        </w:rPr>
        <w:t>read_count</w:t>
      </w:r>
      <w:proofErr w:type="spellEnd"/>
      <w:r>
        <w:rPr>
          <w:rFonts w:ascii="Consolas" w:hAnsi="Consolas" w:cs="Consolas"/>
          <w:sz w:val="32"/>
          <w:szCs w:val="32"/>
        </w:rPr>
        <w:t>--</w:t>
      </w:r>
      <w:proofErr w:type="gramEnd"/>
      <w:r>
        <w:rPr>
          <w:rFonts w:ascii="Consolas" w:hAnsi="Consolas" w:cs="Consolas"/>
          <w:sz w:val="32"/>
          <w:szCs w:val="32"/>
        </w:rPr>
        <w:t>;</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if(</w:t>
      </w:r>
      <w:proofErr w:type="spellStart"/>
      <w:proofErr w:type="gramEnd"/>
      <w:r>
        <w:rPr>
          <w:rFonts w:ascii="Consolas" w:hAnsi="Consolas" w:cs="Consolas"/>
          <w:sz w:val="32"/>
          <w:szCs w:val="32"/>
        </w:rPr>
        <w:t>read_count</w:t>
      </w:r>
      <w:proofErr w:type="spellEnd"/>
      <w:r>
        <w:rPr>
          <w:rFonts w:ascii="Consolas" w:hAnsi="Consolas" w:cs="Consolas"/>
          <w:sz w:val="32"/>
          <w:szCs w:val="32"/>
        </w:rPr>
        <w:t xml:space="preserve"> == 0)</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w);</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 xml:space="preserve">    // release lock</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proofErr w:type="gramStart"/>
      <w:r>
        <w:rPr>
          <w:rFonts w:ascii="Consolas" w:hAnsi="Consolas" w:cs="Consolas"/>
          <w:sz w:val="32"/>
          <w:szCs w:val="32"/>
        </w:rPr>
        <w:t>signal(</w:t>
      </w:r>
      <w:proofErr w:type="gramEnd"/>
      <w:r>
        <w:rPr>
          <w:rFonts w:ascii="Consolas" w:hAnsi="Consolas" w:cs="Consolas"/>
          <w:sz w:val="32"/>
          <w:szCs w:val="32"/>
        </w:rPr>
        <w:t xml:space="preserve">m);  </w:t>
      </w:r>
    </w:p>
    <w:p w:rsidR="00893D06" w:rsidRDefault="00893D06" w:rsidP="0013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120" w:after="120" w:line="240" w:lineRule="auto"/>
        <w:jc w:val="both"/>
        <w:rPr>
          <w:rFonts w:ascii="Consolas" w:hAnsi="Consolas" w:cs="Consolas"/>
          <w:sz w:val="32"/>
          <w:szCs w:val="32"/>
        </w:rPr>
      </w:pPr>
      <w:r>
        <w:rPr>
          <w:rFonts w:ascii="Consolas" w:hAnsi="Consolas" w:cs="Consolas"/>
          <w:sz w:val="32"/>
          <w:szCs w:val="32"/>
        </w:rPr>
        <w:t>}</w:t>
      </w:r>
    </w:p>
    <w:p w:rsidR="00893D06" w:rsidRPr="009D592F" w:rsidRDefault="00893D06" w:rsidP="00137B94">
      <w:pPr>
        <w:spacing w:after="150" w:line="240" w:lineRule="auto"/>
        <w:jc w:val="both"/>
        <w:rPr>
          <w:rFonts w:ascii="Arial" w:eastAsia="Times New Roman" w:hAnsi="Arial" w:cs="Arial"/>
          <w:color w:val="333333"/>
          <w:sz w:val="28"/>
          <w:szCs w:val="28"/>
        </w:rPr>
      </w:pPr>
    </w:p>
    <w:p w:rsidR="00D061FD" w:rsidRPr="009D592F" w:rsidRDefault="00D061FD" w:rsidP="00137B94">
      <w:pPr>
        <w:spacing w:before="300" w:after="150" w:line="240" w:lineRule="auto"/>
        <w:jc w:val="both"/>
        <w:outlineLvl w:val="2"/>
        <w:rPr>
          <w:rFonts w:ascii="Helvetica" w:eastAsia="Times New Roman" w:hAnsi="Helvetica" w:cs="Helvetica"/>
          <w:color w:val="333333"/>
          <w:sz w:val="28"/>
          <w:szCs w:val="28"/>
        </w:rPr>
      </w:pPr>
      <w:r w:rsidRPr="009D592F">
        <w:rPr>
          <w:rFonts w:ascii="Helvetica" w:eastAsia="Times New Roman" w:hAnsi="Helvetica" w:cs="Helvetica"/>
          <w:color w:val="333333"/>
          <w:sz w:val="28"/>
          <w:szCs w:val="28"/>
        </w:rPr>
        <w:t xml:space="preserve">Here is the Code </w:t>
      </w:r>
      <w:proofErr w:type="spellStart"/>
      <w:proofErr w:type="gramStart"/>
      <w:r w:rsidRPr="009D592F">
        <w:rPr>
          <w:rFonts w:ascii="Helvetica" w:eastAsia="Times New Roman" w:hAnsi="Helvetica" w:cs="Helvetica"/>
          <w:color w:val="333333"/>
          <w:sz w:val="28"/>
          <w:szCs w:val="28"/>
        </w:rPr>
        <w:t>uncoded</w:t>
      </w:r>
      <w:proofErr w:type="spellEnd"/>
      <w:r w:rsidRPr="009D592F">
        <w:rPr>
          <w:rFonts w:ascii="Helvetica" w:eastAsia="Times New Roman" w:hAnsi="Helvetica" w:cs="Helvetica"/>
          <w:color w:val="333333"/>
          <w:sz w:val="28"/>
          <w:szCs w:val="28"/>
        </w:rPr>
        <w:t>(</w:t>
      </w:r>
      <w:proofErr w:type="gramEnd"/>
      <w:r w:rsidRPr="009D592F">
        <w:rPr>
          <w:rFonts w:ascii="Helvetica" w:eastAsia="Times New Roman" w:hAnsi="Helvetica" w:cs="Helvetica"/>
          <w:color w:val="333333"/>
          <w:sz w:val="28"/>
          <w:szCs w:val="28"/>
        </w:rPr>
        <w:t>explained)</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t>As seen above in the code for the writer, the writer just waits on the </w:t>
      </w:r>
      <w:r w:rsidRPr="009D592F">
        <w:rPr>
          <w:rFonts w:ascii="Arial" w:eastAsia="Times New Roman" w:hAnsi="Arial" w:cs="Arial"/>
          <w:b/>
          <w:bCs/>
          <w:color w:val="333333"/>
          <w:sz w:val="28"/>
          <w:szCs w:val="28"/>
        </w:rPr>
        <w:t>w</w:t>
      </w:r>
      <w:r w:rsidRPr="009D592F">
        <w:rPr>
          <w:rFonts w:ascii="Arial" w:eastAsia="Times New Roman" w:hAnsi="Arial" w:cs="Arial"/>
          <w:color w:val="333333"/>
          <w:sz w:val="28"/>
          <w:szCs w:val="28"/>
        </w:rPr>
        <w:t> semaphore until it gets a chance to write to the resource.</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t>After performing the write operation, it increments </w:t>
      </w:r>
      <w:r w:rsidRPr="009D592F">
        <w:rPr>
          <w:rFonts w:ascii="Arial" w:eastAsia="Times New Roman" w:hAnsi="Arial" w:cs="Arial"/>
          <w:b/>
          <w:bCs/>
          <w:color w:val="333333"/>
          <w:sz w:val="28"/>
          <w:szCs w:val="28"/>
        </w:rPr>
        <w:t>w</w:t>
      </w:r>
      <w:r w:rsidRPr="009D592F">
        <w:rPr>
          <w:rFonts w:ascii="Arial" w:eastAsia="Times New Roman" w:hAnsi="Arial" w:cs="Arial"/>
          <w:color w:val="333333"/>
          <w:sz w:val="28"/>
          <w:szCs w:val="28"/>
        </w:rPr>
        <w:t> so that the next writer can access the resource.</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t>On the other hand, in the code for the reader, the lock is acquired whenever the </w:t>
      </w:r>
      <w:proofErr w:type="spellStart"/>
      <w:r w:rsidRPr="009D592F">
        <w:rPr>
          <w:rFonts w:ascii="Arial" w:eastAsia="Times New Roman" w:hAnsi="Arial" w:cs="Arial"/>
          <w:b/>
          <w:bCs/>
          <w:color w:val="333333"/>
          <w:sz w:val="28"/>
          <w:szCs w:val="28"/>
        </w:rPr>
        <w:t>read_count</w:t>
      </w:r>
      <w:proofErr w:type="spellEnd"/>
      <w:r w:rsidRPr="009D592F">
        <w:rPr>
          <w:rFonts w:ascii="Arial" w:eastAsia="Times New Roman" w:hAnsi="Arial" w:cs="Arial"/>
          <w:color w:val="333333"/>
          <w:sz w:val="28"/>
          <w:szCs w:val="28"/>
        </w:rPr>
        <w:t> is updated by a process.</w:t>
      </w:r>
    </w:p>
    <w:p w:rsidR="00D061FD" w:rsidRPr="009D592F" w:rsidRDefault="00D061FD" w:rsidP="00137B94">
      <w:pPr>
        <w:numPr>
          <w:ilvl w:val="0"/>
          <w:numId w:val="107"/>
        </w:numPr>
        <w:spacing w:before="100" w:beforeAutospacing="1" w:after="100" w:afterAutospacing="1" w:line="240" w:lineRule="auto"/>
        <w:jc w:val="both"/>
        <w:rPr>
          <w:rFonts w:ascii="Arial" w:eastAsia="Times New Roman" w:hAnsi="Arial" w:cs="Arial"/>
          <w:color w:val="333333"/>
          <w:sz w:val="28"/>
          <w:szCs w:val="28"/>
        </w:rPr>
      </w:pPr>
      <w:r w:rsidRPr="009D592F">
        <w:rPr>
          <w:rFonts w:ascii="Arial" w:eastAsia="Times New Roman" w:hAnsi="Arial" w:cs="Arial"/>
          <w:color w:val="333333"/>
          <w:sz w:val="28"/>
          <w:szCs w:val="28"/>
        </w:rPr>
        <w:t>When a reader wants to access the resource, first it increments the </w:t>
      </w:r>
      <w:proofErr w:type="spellStart"/>
      <w:r w:rsidRPr="009D592F">
        <w:rPr>
          <w:rFonts w:ascii="Arial" w:eastAsia="Times New Roman" w:hAnsi="Arial" w:cs="Arial"/>
          <w:b/>
          <w:bCs/>
          <w:color w:val="333333"/>
          <w:sz w:val="28"/>
          <w:szCs w:val="28"/>
        </w:rPr>
        <w:t>read_count</w:t>
      </w:r>
      <w:r w:rsidRPr="009D592F">
        <w:rPr>
          <w:rFonts w:ascii="Arial" w:eastAsia="Times New Roman" w:hAnsi="Arial" w:cs="Arial"/>
          <w:color w:val="333333"/>
          <w:sz w:val="28"/>
          <w:szCs w:val="28"/>
        </w:rPr>
        <w:t>value</w:t>
      </w:r>
      <w:proofErr w:type="spellEnd"/>
      <w:r w:rsidRPr="009D592F">
        <w:rPr>
          <w:rFonts w:ascii="Arial" w:eastAsia="Times New Roman" w:hAnsi="Arial" w:cs="Arial"/>
          <w:color w:val="333333"/>
          <w:sz w:val="28"/>
          <w:szCs w:val="28"/>
        </w:rPr>
        <w:t>, then accesses the resource and then decrements the </w:t>
      </w:r>
      <w:proofErr w:type="spellStart"/>
      <w:r w:rsidRPr="009D592F">
        <w:rPr>
          <w:rFonts w:ascii="Arial" w:eastAsia="Times New Roman" w:hAnsi="Arial" w:cs="Arial"/>
          <w:b/>
          <w:bCs/>
          <w:color w:val="333333"/>
          <w:sz w:val="28"/>
          <w:szCs w:val="28"/>
        </w:rPr>
        <w:t>read_count</w:t>
      </w:r>
      <w:proofErr w:type="spellEnd"/>
      <w:r w:rsidRPr="009D592F">
        <w:rPr>
          <w:rFonts w:ascii="Arial" w:eastAsia="Times New Roman" w:hAnsi="Arial" w:cs="Arial"/>
          <w:color w:val="333333"/>
          <w:sz w:val="28"/>
          <w:szCs w:val="28"/>
        </w:rPr>
        <w:t> value.</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lastRenderedPageBreak/>
        <w:t>The semaphore </w:t>
      </w:r>
      <w:r w:rsidRPr="009D592F">
        <w:rPr>
          <w:rFonts w:ascii="Arial" w:eastAsia="Times New Roman" w:hAnsi="Arial" w:cs="Arial"/>
          <w:b/>
          <w:bCs/>
          <w:color w:val="333333"/>
          <w:sz w:val="28"/>
          <w:szCs w:val="28"/>
        </w:rPr>
        <w:t>w</w:t>
      </w:r>
      <w:r w:rsidRPr="009D592F">
        <w:rPr>
          <w:rFonts w:ascii="Arial" w:eastAsia="Times New Roman" w:hAnsi="Arial" w:cs="Arial"/>
          <w:color w:val="333333"/>
          <w:sz w:val="28"/>
          <w:szCs w:val="28"/>
        </w:rPr>
        <w:t> is used by the first reader which enters the critical section and the last reader which exits the critical section.</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t>The reason for this is, when the first readers enters the critical section, the writer is blocked from the resource. Only new readers can access the resource now.</w:t>
      </w:r>
    </w:p>
    <w:p w:rsidR="00D061FD" w:rsidRPr="009D592F" w:rsidRDefault="00D061FD" w:rsidP="00137B94">
      <w:pPr>
        <w:numPr>
          <w:ilvl w:val="0"/>
          <w:numId w:val="107"/>
        </w:numPr>
        <w:spacing w:before="100" w:beforeAutospacing="1" w:after="100" w:afterAutospacing="1" w:line="450" w:lineRule="atLeast"/>
        <w:jc w:val="both"/>
        <w:rPr>
          <w:rFonts w:ascii="Arial" w:eastAsia="Times New Roman" w:hAnsi="Arial" w:cs="Arial"/>
          <w:color w:val="333333"/>
          <w:sz w:val="28"/>
          <w:szCs w:val="28"/>
        </w:rPr>
      </w:pPr>
      <w:r w:rsidRPr="009D592F">
        <w:rPr>
          <w:rFonts w:ascii="Arial" w:eastAsia="Times New Roman" w:hAnsi="Arial" w:cs="Arial"/>
          <w:color w:val="333333"/>
          <w:sz w:val="28"/>
          <w:szCs w:val="28"/>
        </w:rPr>
        <w:t>Similarly, when the last reader exits the critical section, it signals the writer using the </w:t>
      </w:r>
      <w:r w:rsidRPr="009D592F">
        <w:rPr>
          <w:rFonts w:ascii="Arial" w:eastAsia="Times New Roman" w:hAnsi="Arial" w:cs="Arial"/>
          <w:b/>
          <w:bCs/>
          <w:color w:val="333333"/>
          <w:sz w:val="28"/>
          <w:szCs w:val="28"/>
        </w:rPr>
        <w:t>w</w:t>
      </w:r>
      <w:r w:rsidRPr="009D592F">
        <w:rPr>
          <w:rFonts w:ascii="Arial" w:eastAsia="Times New Roman" w:hAnsi="Arial" w:cs="Arial"/>
          <w:color w:val="333333"/>
          <w:sz w:val="28"/>
          <w:szCs w:val="28"/>
        </w:rPr>
        <w:t> semaphore because there are zero readers now and a writer can have the chance to access the resource.</w:t>
      </w:r>
    </w:p>
    <w:p w:rsidR="00D061FD" w:rsidRDefault="00D061FD" w:rsidP="00137B94">
      <w:pPr>
        <w:spacing w:before="100" w:beforeAutospacing="1" w:after="100" w:afterAutospacing="1" w:line="240" w:lineRule="auto"/>
        <w:ind w:left="720"/>
        <w:jc w:val="both"/>
        <w:rPr>
          <w:color w:val="000000"/>
          <w:sz w:val="27"/>
          <w:szCs w:val="27"/>
        </w:rPr>
      </w:pPr>
    </w:p>
    <w:p w:rsidR="00AD06C8" w:rsidRPr="00D70FF5" w:rsidRDefault="00AD06C8" w:rsidP="00137B94">
      <w:pPr>
        <w:pStyle w:val="Heading3"/>
        <w:jc w:val="both"/>
        <w:rPr>
          <w:color w:val="000000"/>
          <w:sz w:val="28"/>
          <w:szCs w:val="28"/>
        </w:rPr>
      </w:pPr>
      <w:r w:rsidRPr="00D70FF5">
        <w:rPr>
          <w:color w:val="000000"/>
          <w:sz w:val="28"/>
          <w:szCs w:val="28"/>
        </w:rPr>
        <w:t>5.8 Monitors</w:t>
      </w:r>
    </w:p>
    <w:p w:rsidR="00AD06C8" w:rsidRDefault="00AD06C8" w:rsidP="00137B94">
      <w:pPr>
        <w:numPr>
          <w:ilvl w:val="0"/>
          <w:numId w:val="80"/>
        </w:numPr>
        <w:spacing w:before="100" w:beforeAutospacing="1" w:after="100" w:afterAutospacing="1" w:line="240" w:lineRule="auto"/>
        <w:jc w:val="both"/>
        <w:rPr>
          <w:color w:val="000000"/>
          <w:sz w:val="27"/>
          <w:szCs w:val="27"/>
        </w:rPr>
      </w:pPr>
      <w:r>
        <w:rPr>
          <w:color w:val="000000"/>
          <w:sz w:val="27"/>
          <w:szCs w:val="27"/>
        </w:rPr>
        <w:t>Semaphores can be very useful for solving concurrency problems, </w:t>
      </w:r>
      <w:r>
        <w:rPr>
          <w:rStyle w:val="Strong"/>
          <w:i/>
          <w:iCs/>
          <w:color w:val="000000"/>
          <w:sz w:val="27"/>
          <w:szCs w:val="27"/>
        </w:rPr>
        <w:t>but only if programmers use them properly.</w:t>
      </w:r>
      <w:r>
        <w:rPr>
          <w:color w:val="000000"/>
          <w:sz w:val="27"/>
          <w:szCs w:val="27"/>
        </w:rPr>
        <w:t xml:space="preserve"> If even one process fails to abide by the proper use of semaphores, either accidentally or deliberately, then the whole system breaks down. </w:t>
      </w:r>
      <w:proofErr w:type="gramStart"/>
      <w:r>
        <w:rPr>
          <w:color w:val="000000"/>
          <w:sz w:val="27"/>
          <w:szCs w:val="27"/>
        </w:rPr>
        <w:t>( And</w:t>
      </w:r>
      <w:proofErr w:type="gramEnd"/>
      <w:r>
        <w:rPr>
          <w:color w:val="000000"/>
          <w:sz w:val="27"/>
          <w:szCs w:val="27"/>
        </w:rPr>
        <w:t xml:space="preserve"> since concurrency problems are by definition rare events, the problem code may easily go unnoticed and/or be heinous to debug. )</w:t>
      </w:r>
    </w:p>
    <w:p w:rsidR="00AD06C8" w:rsidRDefault="00AD06C8" w:rsidP="00137B94">
      <w:pPr>
        <w:numPr>
          <w:ilvl w:val="0"/>
          <w:numId w:val="80"/>
        </w:numPr>
        <w:spacing w:before="100" w:beforeAutospacing="1" w:after="100" w:afterAutospacing="1" w:line="240" w:lineRule="auto"/>
        <w:jc w:val="both"/>
        <w:rPr>
          <w:color w:val="000000"/>
          <w:sz w:val="27"/>
          <w:szCs w:val="27"/>
        </w:rPr>
      </w:pPr>
      <w:r>
        <w:rPr>
          <w:color w:val="000000"/>
          <w:sz w:val="27"/>
          <w:szCs w:val="27"/>
        </w:rPr>
        <w:t>For this reason a higher-level language construct has been developed, called </w:t>
      </w:r>
      <w:r>
        <w:rPr>
          <w:rStyle w:val="Strong"/>
          <w:i/>
          <w:iCs/>
          <w:color w:val="000000"/>
          <w:sz w:val="27"/>
          <w:szCs w:val="27"/>
        </w:rPr>
        <w:t>monitors</w:t>
      </w:r>
      <w:r>
        <w:rPr>
          <w:color w:val="000000"/>
          <w:sz w:val="27"/>
          <w:szCs w:val="27"/>
        </w:rPr>
        <w:t>.</w:t>
      </w:r>
    </w:p>
    <w:p w:rsidR="00AD06C8" w:rsidRPr="00D70FF5" w:rsidRDefault="00AD06C8" w:rsidP="00137B94">
      <w:pPr>
        <w:pStyle w:val="Heading4"/>
        <w:jc w:val="both"/>
        <w:rPr>
          <w:i w:val="0"/>
          <w:color w:val="000000"/>
          <w:sz w:val="24"/>
          <w:szCs w:val="24"/>
        </w:rPr>
      </w:pPr>
      <w:r w:rsidRPr="00D70FF5">
        <w:rPr>
          <w:i w:val="0"/>
          <w:color w:val="000000"/>
          <w:sz w:val="24"/>
          <w:szCs w:val="24"/>
        </w:rPr>
        <w:t>5.8.1 Monitor Usage</w:t>
      </w:r>
    </w:p>
    <w:p w:rsidR="002014D2" w:rsidRPr="00FB1A2F" w:rsidRDefault="002014D2" w:rsidP="00137B94">
      <w:pPr>
        <w:numPr>
          <w:ilvl w:val="0"/>
          <w:numId w:val="81"/>
        </w:numPr>
        <w:spacing w:before="100" w:beforeAutospacing="1" w:after="100" w:afterAutospacing="1" w:line="240" w:lineRule="auto"/>
        <w:contextualSpacing/>
        <w:jc w:val="both"/>
        <w:rPr>
          <w:color w:val="000000"/>
          <w:sz w:val="27"/>
          <w:szCs w:val="27"/>
        </w:rPr>
      </w:pPr>
      <w:r w:rsidRPr="00FB1A2F">
        <w:rPr>
          <w:color w:val="000000"/>
          <w:sz w:val="27"/>
          <w:szCs w:val="27"/>
        </w:rPr>
        <w:t>Monitor is a programming language construct that controls access to shared data</w:t>
      </w:r>
    </w:p>
    <w:p w:rsidR="002014D2" w:rsidRPr="00FB1A2F" w:rsidRDefault="002014D2" w:rsidP="00137B94">
      <w:pPr>
        <w:spacing w:before="100" w:beforeAutospacing="1" w:after="100" w:afterAutospacing="1" w:line="240" w:lineRule="auto"/>
        <w:ind w:left="720"/>
        <w:contextualSpacing/>
        <w:jc w:val="both"/>
        <w:rPr>
          <w:color w:val="000000"/>
          <w:sz w:val="27"/>
          <w:szCs w:val="27"/>
        </w:rPr>
      </w:pPr>
      <w:proofErr w:type="gramStart"/>
      <w:r w:rsidRPr="00FB1A2F">
        <w:rPr>
          <w:color w:val="000000"/>
          <w:sz w:val="27"/>
          <w:szCs w:val="27"/>
        </w:rPr>
        <w:t>synchronization</w:t>
      </w:r>
      <w:proofErr w:type="gramEnd"/>
      <w:r w:rsidRPr="00FB1A2F">
        <w:rPr>
          <w:color w:val="000000"/>
          <w:sz w:val="27"/>
          <w:szCs w:val="27"/>
        </w:rPr>
        <w:t xml:space="preserve"> code added by the compiler</w:t>
      </w:r>
    </w:p>
    <w:p w:rsidR="002014D2" w:rsidRPr="00FB1A2F" w:rsidRDefault="002014D2" w:rsidP="00137B94">
      <w:pPr>
        <w:spacing w:before="100" w:beforeAutospacing="1" w:after="100" w:afterAutospacing="1" w:line="240" w:lineRule="auto"/>
        <w:ind w:left="720"/>
        <w:contextualSpacing/>
        <w:jc w:val="both"/>
        <w:rPr>
          <w:color w:val="000000"/>
          <w:sz w:val="27"/>
          <w:szCs w:val="27"/>
        </w:rPr>
      </w:pPr>
      <w:proofErr w:type="gramStart"/>
      <w:r w:rsidRPr="00FB1A2F">
        <w:rPr>
          <w:color w:val="000000"/>
          <w:sz w:val="27"/>
          <w:szCs w:val="27"/>
        </w:rPr>
        <w:t>synchronization</w:t>
      </w:r>
      <w:proofErr w:type="gramEnd"/>
      <w:r w:rsidRPr="00FB1A2F">
        <w:rPr>
          <w:color w:val="000000"/>
          <w:sz w:val="27"/>
          <w:szCs w:val="27"/>
        </w:rPr>
        <w:t xml:space="preserve"> enforced by the runtime</w:t>
      </w:r>
    </w:p>
    <w:p w:rsidR="002014D2" w:rsidRPr="00FB1A2F" w:rsidRDefault="002014D2" w:rsidP="00137B94">
      <w:pPr>
        <w:numPr>
          <w:ilvl w:val="0"/>
          <w:numId w:val="81"/>
        </w:numPr>
        <w:spacing w:before="100" w:beforeAutospacing="1" w:after="100" w:afterAutospacing="1" w:line="240" w:lineRule="auto"/>
        <w:contextualSpacing/>
        <w:jc w:val="both"/>
        <w:rPr>
          <w:color w:val="000000"/>
          <w:sz w:val="27"/>
          <w:szCs w:val="27"/>
        </w:rPr>
      </w:pPr>
      <w:r w:rsidRPr="00FB1A2F">
        <w:rPr>
          <w:color w:val="000000"/>
          <w:sz w:val="27"/>
          <w:szCs w:val="27"/>
        </w:rPr>
        <w:t>Monitor is an abstract data type (ADT) that encapsulates</w:t>
      </w:r>
    </w:p>
    <w:p w:rsidR="002014D2" w:rsidRPr="00FB1A2F" w:rsidRDefault="002014D2" w:rsidP="00137B94">
      <w:pPr>
        <w:spacing w:before="100" w:beforeAutospacing="1" w:after="100" w:afterAutospacing="1" w:line="240" w:lineRule="auto"/>
        <w:ind w:left="720"/>
        <w:contextualSpacing/>
        <w:jc w:val="both"/>
        <w:rPr>
          <w:color w:val="000000"/>
          <w:sz w:val="27"/>
          <w:szCs w:val="27"/>
        </w:rPr>
      </w:pPr>
      <w:proofErr w:type="gramStart"/>
      <w:r w:rsidRPr="00FB1A2F">
        <w:rPr>
          <w:color w:val="000000"/>
          <w:sz w:val="27"/>
          <w:szCs w:val="27"/>
        </w:rPr>
        <w:t>shared</w:t>
      </w:r>
      <w:proofErr w:type="gramEnd"/>
      <w:r w:rsidRPr="00FB1A2F">
        <w:rPr>
          <w:color w:val="000000"/>
          <w:sz w:val="27"/>
          <w:szCs w:val="27"/>
        </w:rPr>
        <w:t xml:space="preserve"> data structures</w:t>
      </w:r>
    </w:p>
    <w:p w:rsidR="002014D2" w:rsidRPr="00FB1A2F" w:rsidRDefault="002014D2" w:rsidP="00137B94">
      <w:pPr>
        <w:spacing w:before="100" w:beforeAutospacing="1" w:after="100" w:afterAutospacing="1" w:line="240" w:lineRule="auto"/>
        <w:ind w:left="720"/>
        <w:contextualSpacing/>
        <w:jc w:val="both"/>
        <w:rPr>
          <w:color w:val="000000"/>
          <w:sz w:val="27"/>
          <w:szCs w:val="27"/>
        </w:rPr>
      </w:pPr>
      <w:proofErr w:type="gramStart"/>
      <w:r w:rsidRPr="00FB1A2F">
        <w:rPr>
          <w:color w:val="000000"/>
          <w:sz w:val="27"/>
          <w:szCs w:val="27"/>
        </w:rPr>
        <w:t>procedures</w:t>
      </w:r>
      <w:proofErr w:type="gramEnd"/>
      <w:r w:rsidRPr="00FB1A2F">
        <w:rPr>
          <w:color w:val="000000"/>
          <w:sz w:val="27"/>
          <w:szCs w:val="27"/>
        </w:rPr>
        <w:t xml:space="preserve"> that operate on the shared data structures</w:t>
      </w:r>
    </w:p>
    <w:p w:rsidR="002014D2" w:rsidRPr="00FB1A2F" w:rsidRDefault="002014D2" w:rsidP="00137B94">
      <w:pPr>
        <w:spacing w:before="100" w:beforeAutospacing="1" w:after="100" w:afterAutospacing="1" w:line="240" w:lineRule="auto"/>
        <w:ind w:left="720"/>
        <w:contextualSpacing/>
        <w:jc w:val="both"/>
        <w:rPr>
          <w:color w:val="000000"/>
          <w:sz w:val="27"/>
          <w:szCs w:val="27"/>
        </w:rPr>
      </w:pPr>
      <w:proofErr w:type="gramStart"/>
      <w:r w:rsidRPr="00FB1A2F">
        <w:rPr>
          <w:color w:val="000000"/>
          <w:sz w:val="27"/>
          <w:szCs w:val="27"/>
        </w:rPr>
        <w:t>synchronization</w:t>
      </w:r>
      <w:proofErr w:type="gramEnd"/>
      <w:r w:rsidRPr="00FB1A2F">
        <w:rPr>
          <w:color w:val="000000"/>
          <w:sz w:val="27"/>
          <w:szCs w:val="27"/>
        </w:rPr>
        <w:t xml:space="preserve"> between the concurrent procedure invocations</w:t>
      </w:r>
    </w:p>
    <w:p w:rsidR="002014D2" w:rsidRPr="00FB1A2F" w:rsidRDefault="002014D2" w:rsidP="00137B94">
      <w:pPr>
        <w:numPr>
          <w:ilvl w:val="0"/>
          <w:numId w:val="81"/>
        </w:numPr>
        <w:spacing w:before="100" w:beforeAutospacing="1" w:after="100" w:afterAutospacing="1" w:line="240" w:lineRule="auto"/>
        <w:contextualSpacing/>
        <w:jc w:val="both"/>
        <w:rPr>
          <w:color w:val="000000"/>
          <w:sz w:val="27"/>
          <w:szCs w:val="27"/>
        </w:rPr>
      </w:pPr>
      <w:r w:rsidRPr="00FB1A2F">
        <w:rPr>
          <w:color w:val="000000"/>
          <w:sz w:val="27"/>
          <w:szCs w:val="27"/>
        </w:rPr>
        <w:t>Protects the shared data structures inside the monitor from outside access.</w:t>
      </w:r>
    </w:p>
    <w:p w:rsidR="002014D2" w:rsidRPr="00FB1A2F" w:rsidRDefault="002014D2" w:rsidP="00137B94">
      <w:pPr>
        <w:numPr>
          <w:ilvl w:val="0"/>
          <w:numId w:val="81"/>
        </w:numPr>
        <w:spacing w:before="100" w:beforeAutospacing="1" w:after="100" w:afterAutospacing="1" w:line="240" w:lineRule="auto"/>
        <w:contextualSpacing/>
        <w:jc w:val="both"/>
        <w:rPr>
          <w:color w:val="000000"/>
          <w:sz w:val="27"/>
          <w:szCs w:val="27"/>
        </w:rPr>
      </w:pPr>
      <w:r w:rsidRPr="00FB1A2F">
        <w:rPr>
          <w:color w:val="000000"/>
          <w:sz w:val="27"/>
          <w:szCs w:val="27"/>
        </w:rPr>
        <w:t>Guarantees that monitor procedures (or operations) can only legitimately update the shared data.</w:t>
      </w:r>
    </w:p>
    <w:p w:rsidR="00AD06C8" w:rsidRDefault="00AD06C8" w:rsidP="00137B94">
      <w:pPr>
        <w:numPr>
          <w:ilvl w:val="0"/>
          <w:numId w:val="81"/>
        </w:numPr>
        <w:spacing w:before="100" w:beforeAutospacing="1" w:after="100" w:afterAutospacing="1" w:line="240" w:lineRule="auto"/>
        <w:jc w:val="both"/>
        <w:rPr>
          <w:color w:val="000000"/>
          <w:sz w:val="27"/>
          <w:szCs w:val="27"/>
        </w:rPr>
      </w:pPr>
      <w:r>
        <w:rPr>
          <w:color w:val="000000"/>
          <w:sz w:val="27"/>
          <w:szCs w:val="27"/>
        </w:rPr>
        <w:t xml:space="preserve">A monitor is essentially a class, in which all data is private, and with the special restriction that only one method within any given monitor </w:t>
      </w:r>
      <w:proofErr w:type="gramStart"/>
      <w:r>
        <w:rPr>
          <w:color w:val="000000"/>
          <w:sz w:val="27"/>
          <w:szCs w:val="27"/>
        </w:rPr>
        <w:t>object</w:t>
      </w:r>
      <w:proofErr w:type="gramEnd"/>
      <w:r>
        <w:rPr>
          <w:color w:val="000000"/>
          <w:sz w:val="27"/>
          <w:szCs w:val="27"/>
        </w:rPr>
        <w:t xml:space="preserve"> may be active at the same time. An additional restriction is that monitor methods may only access the shared data within the monitor and any data passed to them as parameters. I.e. they cannot access any data external to the monitor.</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4724400" cy="5762625"/>
            <wp:effectExtent l="19050" t="0" r="0" b="0"/>
            <wp:docPr id="58" name="Picture 58" descr="https://www.cs.uic.edu/~jbell/CourseNotes/OperatingSystems/images/Chapter5/5_15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uic.edu/~jbell/CourseNotes/OperatingSystems/images/Chapter5/5_15_Monitor.jpg"/>
                    <pic:cNvPicPr>
                      <a:picLocks noChangeAspect="1" noChangeArrowheads="1"/>
                    </pic:cNvPicPr>
                  </pic:nvPicPr>
                  <pic:blipFill>
                    <a:blip r:embed="rId55"/>
                    <a:srcRect/>
                    <a:stretch>
                      <a:fillRect/>
                    </a:stretch>
                  </pic:blipFill>
                  <pic:spPr bwMode="auto">
                    <a:xfrm>
                      <a:off x="0" y="0"/>
                      <a:ext cx="4724400" cy="57626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5.15 - Syntax of a monitor.</w:t>
      </w:r>
    </w:p>
    <w:p w:rsidR="00AD06C8" w:rsidRDefault="00AD06C8" w:rsidP="00137B94">
      <w:pPr>
        <w:numPr>
          <w:ilvl w:val="0"/>
          <w:numId w:val="82"/>
        </w:numPr>
        <w:spacing w:before="100" w:beforeAutospacing="1" w:after="100" w:afterAutospacing="1" w:line="240" w:lineRule="auto"/>
        <w:jc w:val="both"/>
        <w:rPr>
          <w:color w:val="000000"/>
          <w:sz w:val="27"/>
          <w:szCs w:val="27"/>
        </w:rPr>
      </w:pPr>
      <w:r>
        <w:rPr>
          <w:color w:val="000000"/>
          <w:sz w:val="27"/>
          <w:szCs w:val="27"/>
        </w:rPr>
        <w:t>Figure 5.16 shows a schematic of a monitor, with an entry queue of processes waiting their turn to execut</w:t>
      </w:r>
      <w:r w:rsidR="00D70FF5">
        <w:rPr>
          <w:color w:val="000000"/>
          <w:sz w:val="27"/>
          <w:szCs w:val="27"/>
        </w:rPr>
        <w:t xml:space="preserve">e monitor operations </w:t>
      </w:r>
      <w:proofErr w:type="gramStart"/>
      <w:r w:rsidR="00D70FF5">
        <w:rPr>
          <w:color w:val="000000"/>
          <w:sz w:val="27"/>
          <w:szCs w:val="27"/>
        </w:rPr>
        <w:t>( methods</w:t>
      </w:r>
      <w:proofErr w:type="gramEnd"/>
      <w:r>
        <w:rPr>
          <w:color w:val="000000"/>
          <w:sz w:val="27"/>
          <w:szCs w:val="27"/>
        </w:rPr>
        <w:t>)</w:t>
      </w:r>
      <w:r w:rsidR="00D70FF5">
        <w:rPr>
          <w:color w:val="000000"/>
          <w:sz w:val="27"/>
          <w:szCs w:val="27"/>
        </w:rPr>
        <w:t>.</w:t>
      </w:r>
    </w:p>
    <w:p w:rsidR="00D70FF5" w:rsidRDefault="00AD06C8" w:rsidP="00137B94">
      <w:pPr>
        <w:pStyle w:val="NormalWeb"/>
        <w:jc w:val="both"/>
        <w:rPr>
          <w:rStyle w:val="Strong"/>
          <w:rFonts w:eastAsiaTheme="majorEastAsia"/>
          <w:color w:val="000000"/>
          <w:sz w:val="27"/>
          <w:szCs w:val="27"/>
        </w:rPr>
      </w:pPr>
      <w:r>
        <w:rPr>
          <w:noProof/>
          <w:color w:val="000000"/>
          <w:sz w:val="27"/>
          <w:szCs w:val="27"/>
        </w:rPr>
        <w:lastRenderedPageBreak/>
        <w:drawing>
          <wp:inline distT="0" distB="0" distL="0" distR="0">
            <wp:extent cx="4924425" cy="4676775"/>
            <wp:effectExtent l="19050" t="0" r="9525" b="0"/>
            <wp:docPr id="59" name="Picture 59" descr="https://www.cs.uic.edu/~jbell/CourseNotes/OperatingSystems/images/Chapter5/5_16_Monitor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uic.edu/~jbell/CourseNotes/OperatingSystems/images/Chapter5/5_16_MonitorSchematic.jpg"/>
                    <pic:cNvPicPr>
                      <a:picLocks noChangeAspect="1" noChangeArrowheads="1"/>
                    </pic:cNvPicPr>
                  </pic:nvPicPr>
                  <pic:blipFill>
                    <a:blip r:embed="rId56"/>
                    <a:srcRect/>
                    <a:stretch>
                      <a:fillRect/>
                    </a:stretch>
                  </pic:blipFill>
                  <pic:spPr bwMode="auto">
                    <a:xfrm>
                      <a:off x="0" y="0"/>
                      <a:ext cx="4924425" cy="4676775"/>
                    </a:xfrm>
                    <a:prstGeom prst="rect">
                      <a:avLst/>
                    </a:prstGeom>
                    <a:noFill/>
                    <a:ln w="9525">
                      <a:noFill/>
                      <a:miter lim="800000"/>
                      <a:headEnd/>
                      <a:tailEnd/>
                    </a:ln>
                  </pic:spPr>
                </pic:pic>
              </a:graphicData>
            </a:graphic>
          </wp:inline>
        </w:drawing>
      </w:r>
      <w:r>
        <w:rPr>
          <w:color w:val="000000"/>
          <w:sz w:val="27"/>
          <w:szCs w:val="27"/>
        </w:rPr>
        <w:br/>
      </w:r>
    </w:p>
    <w:p w:rsidR="00AD06C8" w:rsidRDefault="00AD06C8" w:rsidP="00137B94">
      <w:pPr>
        <w:pStyle w:val="NormalWeb"/>
        <w:jc w:val="both"/>
        <w:rPr>
          <w:color w:val="000000"/>
          <w:sz w:val="27"/>
          <w:szCs w:val="27"/>
        </w:rPr>
      </w:pPr>
      <w:r>
        <w:rPr>
          <w:rStyle w:val="Strong"/>
          <w:rFonts w:eastAsiaTheme="majorEastAsia"/>
          <w:color w:val="000000"/>
          <w:sz w:val="27"/>
          <w:szCs w:val="27"/>
        </w:rPr>
        <w:t>Figure 5.16 - Schematic view of a monitor</w:t>
      </w:r>
    </w:p>
    <w:p w:rsidR="00AD06C8" w:rsidRDefault="00AD06C8" w:rsidP="00137B94">
      <w:pPr>
        <w:numPr>
          <w:ilvl w:val="0"/>
          <w:numId w:val="83"/>
        </w:numPr>
        <w:spacing w:before="100" w:beforeAutospacing="1" w:after="100" w:afterAutospacing="1" w:line="240" w:lineRule="auto"/>
        <w:jc w:val="both"/>
        <w:rPr>
          <w:color w:val="000000"/>
          <w:sz w:val="27"/>
          <w:szCs w:val="27"/>
        </w:rPr>
      </w:pPr>
      <w:r>
        <w:rPr>
          <w:color w:val="000000"/>
          <w:sz w:val="27"/>
          <w:szCs w:val="27"/>
        </w:rPr>
        <w:t>In order to fully realize the potential of monitors, we need to introduce one additional new data type, known as a </w:t>
      </w:r>
      <w:r>
        <w:rPr>
          <w:rStyle w:val="Strong"/>
          <w:i/>
          <w:iCs/>
          <w:color w:val="000000"/>
          <w:sz w:val="27"/>
          <w:szCs w:val="27"/>
        </w:rPr>
        <w:t>condition</w:t>
      </w:r>
      <w:r>
        <w:rPr>
          <w:color w:val="000000"/>
          <w:sz w:val="27"/>
          <w:szCs w:val="27"/>
        </w:rPr>
        <w:t>.</w:t>
      </w:r>
    </w:p>
    <w:p w:rsidR="00AD06C8" w:rsidRDefault="00AD06C8" w:rsidP="00137B94">
      <w:pPr>
        <w:numPr>
          <w:ilvl w:val="1"/>
          <w:numId w:val="83"/>
        </w:numPr>
        <w:spacing w:before="100" w:beforeAutospacing="1" w:after="100" w:afterAutospacing="1" w:line="240" w:lineRule="auto"/>
        <w:jc w:val="both"/>
        <w:rPr>
          <w:color w:val="000000"/>
          <w:sz w:val="27"/>
          <w:szCs w:val="27"/>
        </w:rPr>
      </w:pPr>
      <w:r>
        <w:rPr>
          <w:color w:val="000000"/>
          <w:sz w:val="27"/>
          <w:szCs w:val="27"/>
        </w:rPr>
        <w:t>A variable of type condition has only two legal operations, </w:t>
      </w:r>
      <w:r>
        <w:rPr>
          <w:rStyle w:val="Strong"/>
          <w:i/>
          <w:iCs/>
          <w:color w:val="000000"/>
          <w:sz w:val="27"/>
          <w:szCs w:val="27"/>
        </w:rPr>
        <w:t>wait</w:t>
      </w:r>
      <w:r>
        <w:rPr>
          <w:color w:val="000000"/>
          <w:sz w:val="27"/>
          <w:szCs w:val="27"/>
        </w:rPr>
        <w:t> and </w:t>
      </w:r>
      <w:r>
        <w:rPr>
          <w:rStyle w:val="Strong"/>
          <w:i/>
          <w:iCs/>
          <w:color w:val="000000"/>
          <w:sz w:val="27"/>
          <w:szCs w:val="27"/>
        </w:rPr>
        <w:t>signal</w:t>
      </w:r>
      <w:r>
        <w:rPr>
          <w:rStyle w:val="Emphasis"/>
          <w:color w:val="000000"/>
          <w:sz w:val="27"/>
          <w:szCs w:val="27"/>
        </w:rPr>
        <w:t>.</w:t>
      </w:r>
      <w:r>
        <w:rPr>
          <w:color w:val="000000"/>
          <w:sz w:val="27"/>
          <w:szCs w:val="27"/>
        </w:rPr>
        <w:t xml:space="preserve"> I.e. if X was defined as type condition, then legal operations would be </w:t>
      </w:r>
      <w:proofErr w:type="spellStart"/>
      <w:r>
        <w:rPr>
          <w:color w:val="000000"/>
          <w:sz w:val="27"/>
          <w:szCs w:val="27"/>
        </w:rPr>
        <w:t>X.wait</w:t>
      </w:r>
      <w:proofErr w:type="spellEnd"/>
      <w:r>
        <w:rPr>
          <w:color w:val="000000"/>
          <w:sz w:val="27"/>
          <w:szCs w:val="27"/>
        </w:rPr>
        <w:t xml:space="preserve">( ) and </w:t>
      </w:r>
      <w:proofErr w:type="spellStart"/>
      <w:r>
        <w:rPr>
          <w:color w:val="000000"/>
          <w:sz w:val="27"/>
          <w:szCs w:val="27"/>
        </w:rPr>
        <w:t>X.signal</w:t>
      </w:r>
      <w:proofErr w:type="spellEnd"/>
      <w:r>
        <w:rPr>
          <w:color w:val="000000"/>
          <w:sz w:val="27"/>
          <w:szCs w:val="27"/>
        </w:rPr>
        <w:t>( )</w:t>
      </w:r>
    </w:p>
    <w:p w:rsidR="00AD06C8" w:rsidRDefault="00AD06C8" w:rsidP="00137B94">
      <w:pPr>
        <w:numPr>
          <w:ilvl w:val="1"/>
          <w:numId w:val="83"/>
        </w:numPr>
        <w:spacing w:before="100" w:beforeAutospacing="1" w:after="100" w:afterAutospacing="1" w:line="240" w:lineRule="auto"/>
        <w:jc w:val="both"/>
        <w:rPr>
          <w:color w:val="000000"/>
          <w:sz w:val="27"/>
          <w:szCs w:val="27"/>
        </w:rPr>
      </w:pPr>
      <w:r>
        <w:rPr>
          <w:color w:val="000000"/>
          <w:sz w:val="27"/>
          <w:szCs w:val="27"/>
        </w:rPr>
        <w:t>The wait operation blocks a process until some other process calls signal, and adds the blocked process onto a list associated with that condition.</w:t>
      </w:r>
    </w:p>
    <w:p w:rsidR="00AD06C8" w:rsidRDefault="00AD06C8" w:rsidP="00137B94">
      <w:pPr>
        <w:numPr>
          <w:ilvl w:val="1"/>
          <w:numId w:val="83"/>
        </w:numPr>
        <w:spacing w:before="100" w:beforeAutospacing="1" w:after="100" w:afterAutospacing="1" w:line="240" w:lineRule="auto"/>
        <w:jc w:val="both"/>
        <w:rPr>
          <w:color w:val="000000"/>
          <w:sz w:val="27"/>
          <w:szCs w:val="27"/>
        </w:rPr>
      </w:pPr>
      <w:r>
        <w:rPr>
          <w:color w:val="000000"/>
          <w:sz w:val="27"/>
          <w:szCs w:val="27"/>
        </w:rPr>
        <w:t xml:space="preserve">The signal process does nothing if there are no processes waiting on that condition. Otherwise it wakes up exactly one process from the condition's list of waiting processes. </w:t>
      </w:r>
      <w:proofErr w:type="gramStart"/>
      <w:r>
        <w:rPr>
          <w:color w:val="000000"/>
          <w:sz w:val="27"/>
          <w:szCs w:val="27"/>
        </w:rPr>
        <w:t>( Contrast</w:t>
      </w:r>
      <w:proofErr w:type="gramEnd"/>
      <w:r>
        <w:rPr>
          <w:color w:val="000000"/>
          <w:sz w:val="27"/>
          <w:szCs w:val="27"/>
        </w:rPr>
        <w:t xml:space="preserve"> this with counting semaphores, which always affect the semaphore on a signal call. )</w:t>
      </w:r>
    </w:p>
    <w:p w:rsidR="00AD06C8" w:rsidRDefault="00AD06C8" w:rsidP="00137B94">
      <w:pPr>
        <w:numPr>
          <w:ilvl w:val="0"/>
          <w:numId w:val="83"/>
        </w:numPr>
        <w:spacing w:before="100" w:beforeAutospacing="1" w:after="100" w:afterAutospacing="1" w:line="240" w:lineRule="auto"/>
        <w:jc w:val="both"/>
        <w:rPr>
          <w:color w:val="000000"/>
          <w:sz w:val="27"/>
          <w:szCs w:val="27"/>
        </w:rPr>
      </w:pPr>
      <w:r>
        <w:rPr>
          <w:color w:val="000000"/>
          <w:sz w:val="27"/>
          <w:szCs w:val="27"/>
        </w:rPr>
        <w:t xml:space="preserve">Figure 6.18 below illustrates a monitor that includes condition variables within its data space. Note that the condition variables, along with the list of processes currently waiting for the conditions, are in the data space of the </w:t>
      </w:r>
      <w:r>
        <w:rPr>
          <w:color w:val="000000"/>
          <w:sz w:val="27"/>
          <w:szCs w:val="27"/>
        </w:rPr>
        <w:lastRenderedPageBreak/>
        <w:t>monitor - The processes on these lists are not "in" the monitor, in the sense that they are not executing any code in the monitor.</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6399869" cy="4419600"/>
            <wp:effectExtent l="19050" t="0" r="931" b="0"/>
            <wp:docPr id="60" name="Picture 60" descr="https://www.cs.uic.edu/~jbell/CourseNotes/OperatingSystems/images/Chapter5/5_17_MonitorCondi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uic.edu/~jbell/CourseNotes/OperatingSystems/images/Chapter5/5_17_MonitorConditions.jpg"/>
                    <pic:cNvPicPr>
                      <a:picLocks noChangeAspect="1" noChangeArrowheads="1"/>
                    </pic:cNvPicPr>
                  </pic:nvPicPr>
                  <pic:blipFill>
                    <a:blip r:embed="rId57"/>
                    <a:srcRect/>
                    <a:stretch>
                      <a:fillRect/>
                    </a:stretch>
                  </pic:blipFill>
                  <pic:spPr bwMode="auto">
                    <a:xfrm>
                      <a:off x="0" y="0"/>
                      <a:ext cx="6399869" cy="441960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5.17 - Monitor with condition variables</w:t>
      </w:r>
    </w:p>
    <w:p w:rsidR="00AD06C8" w:rsidRDefault="00AD06C8" w:rsidP="00137B94">
      <w:pPr>
        <w:numPr>
          <w:ilvl w:val="0"/>
          <w:numId w:val="84"/>
        </w:numPr>
        <w:spacing w:before="100" w:beforeAutospacing="1" w:after="100" w:afterAutospacing="1" w:line="240" w:lineRule="auto"/>
        <w:jc w:val="both"/>
        <w:rPr>
          <w:color w:val="000000"/>
          <w:sz w:val="27"/>
          <w:szCs w:val="27"/>
        </w:rPr>
      </w:pPr>
      <w:r>
        <w:rPr>
          <w:color w:val="000000"/>
          <w:sz w:val="27"/>
          <w:szCs w:val="27"/>
        </w:rPr>
        <w:t>But now there is a potential problem - If process P within the monitor issues a signal that would wake up process Q also within the monitor, then there would be two processes running simultaneously within the monitor, violating the exclusion requirement. Accordingly there are two possible solutions to this dilemma:</w:t>
      </w:r>
    </w:p>
    <w:p w:rsidR="00AD06C8" w:rsidRDefault="00AD06C8" w:rsidP="00137B94">
      <w:pPr>
        <w:pStyle w:val="NormalWeb"/>
        <w:jc w:val="both"/>
        <w:rPr>
          <w:color w:val="000000"/>
          <w:sz w:val="27"/>
          <w:szCs w:val="27"/>
        </w:rPr>
      </w:pPr>
      <w:r>
        <w:rPr>
          <w:rStyle w:val="Strong"/>
          <w:rFonts w:eastAsiaTheme="majorEastAsia"/>
          <w:color w:val="000000"/>
          <w:sz w:val="27"/>
          <w:szCs w:val="27"/>
        </w:rPr>
        <w:t>Signal and wait</w:t>
      </w:r>
      <w:r>
        <w:rPr>
          <w:color w:val="000000"/>
          <w:sz w:val="27"/>
          <w:szCs w:val="27"/>
        </w:rPr>
        <w:t> - When process P issues the signal to wake up process Q, P then waits, either for Q to leave the monitor or on some other condition.</w:t>
      </w:r>
    </w:p>
    <w:p w:rsidR="00AD06C8" w:rsidRDefault="00AD06C8" w:rsidP="00137B94">
      <w:pPr>
        <w:pStyle w:val="NormalWeb"/>
        <w:jc w:val="both"/>
        <w:rPr>
          <w:color w:val="000000"/>
          <w:sz w:val="27"/>
          <w:szCs w:val="27"/>
        </w:rPr>
      </w:pPr>
      <w:r>
        <w:rPr>
          <w:rStyle w:val="Strong"/>
          <w:rFonts w:eastAsiaTheme="majorEastAsia"/>
          <w:color w:val="000000"/>
          <w:sz w:val="27"/>
          <w:szCs w:val="27"/>
        </w:rPr>
        <w:t>Signal and continue</w:t>
      </w:r>
      <w:r>
        <w:rPr>
          <w:color w:val="000000"/>
          <w:sz w:val="27"/>
          <w:szCs w:val="27"/>
        </w:rPr>
        <w:t> - When P issues the signal, Q waits, either for P to exit the monitor or for some other condition.</w:t>
      </w:r>
    </w:p>
    <w:p w:rsidR="00AD06C8" w:rsidRDefault="00AD06C8" w:rsidP="00137B94">
      <w:pPr>
        <w:pStyle w:val="NormalWeb"/>
        <w:jc w:val="both"/>
        <w:rPr>
          <w:color w:val="000000"/>
          <w:sz w:val="27"/>
          <w:szCs w:val="27"/>
        </w:rPr>
      </w:pPr>
      <w:r>
        <w:rPr>
          <w:color w:val="000000"/>
          <w:sz w:val="27"/>
          <w:szCs w:val="27"/>
        </w:rPr>
        <w:t>There are arguments for and against either choice. Concurrent Pascal offers a third alternative - The signal call causes the signaling process to immediately exit the monitor, so that the waiting process can then wake up and proceed.</w:t>
      </w:r>
    </w:p>
    <w:p w:rsidR="00AD06C8" w:rsidRDefault="00AD06C8" w:rsidP="00137B94">
      <w:pPr>
        <w:numPr>
          <w:ilvl w:val="0"/>
          <w:numId w:val="85"/>
        </w:numPr>
        <w:spacing w:before="100" w:beforeAutospacing="1" w:after="100" w:afterAutospacing="1" w:line="240" w:lineRule="auto"/>
        <w:jc w:val="both"/>
        <w:rPr>
          <w:color w:val="000000"/>
          <w:sz w:val="27"/>
          <w:szCs w:val="27"/>
        </w:rPr>
      </w:pPr>
      <w:r>
        <w:rPr>
          <w:color w:val="000000"/>
          <w:sz w:val="27"/>
          <w:szCs w:val="27"/>
        </w:rPr>
        <w:lastRenderedPageBreak/>
        <w:t xml:space="preserve">Java and C# </w:t>
      </w:r>
      <w:proofErr w:type="gramStart"/>
      <w:r>
        <w:rPr>
          <w:color w:val="000000"/>
          <w:sz w:val="27"/>
          <w:szCs w:val="27"/>
        </w:rPr>
        <w:t>( C</w:t>
      </w:r>
      <w:proofErr w:type="gramEnd"/>
      <w:r>
        <w:rPr>
          <w:color w:val="000000"/>
          <w:sz w:val="27"/>
          <w:szCs w:val="27"/>
        </w:rPr>
        <w:t xml:space="preserve"> sharp ) offer monitors </w:t>
      </w:r>
      <w:proofErr w:type="spellStart"/>
      <w:r>
        <w:rPr>
          <w:color w:val="000000"/>
          <w:sz w:val="27"/>
          <w:szCs w:val="27"/>
        </w:rPr>
        <w:t>bulit</w:t>
      </w:r>
      <w:proofErr w:type="spellEnd"/>
      <w:r>
        <w:rPr>
          <w:color w:val="000000"/>
          <w:sz w:val="27"/>
          <w:szCs w:val="27"/>
        </w:rPr>
        <w:t xml:space="preserve">-in to the language. </w:t>
      </w:r>
      <w:proofErr w:type="spellStart"/>
      <w:r>
        <w:rPr>
          <w:color w:val="000000"/>
          <w:sz w:val="27"/>
          <w:szCs w:val="27"/>
        </w:rPr>
        <w:t>Erlang</w:t>
      </w:r>
      <w:proofErr w:type="spellEnd"/>
      <w:r>
        <w:rPr>
          <w:color w:val="000000"/>
          <w:sz w:val="27"/>
          <w:szCs w:val="27"/>
        </w:rPr>
        <w:t xml:space="preserve"> offers similar but different constructs.</w:t>
      </w:r>
    </w:p>
    <w:p w:rsidR="00FB1A2F" w:rsidRPr="00D70FF5" w:rsidRDefault="00FB1A2F" w:rsidP="00137B94">
      <w:pPr>
        <w:pStyle w:val="Heading4"/>
        <w:jc w:val="both"/>
        <w:rPr>
          <w:i w:val="0"/>
          <w:color w:val="000000"/>
          <w:sz w:val="24"/>
          <w:szCs w:val="24"/>
        </w:rPr>
      </w:pPr>
      <w:r w:rsidRPr="00D70FF5">
        <w:rPr>
          <w:i w:val="0"/>
          <w:color w:val="000000"/>
          <w:sz w:val="24"/>
          <w:szCs w:val="24"/>
        </w:rPr>
        <w:t>Bounded Buffer Using Monitors</w:t>
      </w:r>
    </w:p>
    <w:p w:rsidR="00FB1A2F" w:rsidRPr="00D70FF5" w:rsidRDefault="00FB1A2F" w:rsidP="00137B94">
      <w:pPr>
        <w:jc w:val="both"/>
        <w:rPr>
          <w:sz w:val="24"/>
          <w:szCs w:val="24"/>
        </w:rPr>
      </w:pPr>
      <w:r w:rsidRPr="00D70FF5">
        <w:rPr>
          <w:sz w:val="24"/>
          <w:szCs w:val="24"/>
        </w:rPr>
        <w:t xml:space="preserve">Monitor </w:t>
      </w:r>
      <w:proofErr w:type="spellStart"/>
      <w:r w:rsidRPr="00D70FF5">
        <w:rPr>
          <w:sz w:val="24"/>
          <w:szCs w:val="24"/>
        </w:rPr>
        <w:t>bounded_buffer</w:t>
      </w:r>
      <w:proofErr w:type="spellEnd"/>
      <w:r w:rsidRPr="00D70FF5">
        <w:rPr>
          <w:sz w:val="24"/>
          <w:szCs w:val="24"/>
        </w:rPr>
        <w:t xml:space="preserve"> {</w:t>
      </w:r>
    </w:p>
    <w:p w:rsidR="00FB1A2F" w:rsidRPr="00D70FF5" w:rsidRDefault="00FB1A2F" w:rsidP="00137B94">
      <w:pPr>
        <w:jc w:val="both"/>
        <w:rPr>
          <w:sz w:val="24"/>
          <w:szCs w:val="24"/>
        </w:rPr>
      </w:pPr>
      <w:r w:rsidRPr="00D70FF5">
        <w:rPr>
          <w:sz w:val="24"/>
          <w:szCs w:val="24"/>
        </w:rPr>
        <w:t xml:space="preserve">    Resource </w:t>
      </w:r>
      <w:proofErr w:type="gramStart"/>
      <w:r w:rsidRPr="00D70FF5">
        <w:rPr>
          <w:sz w:val="24"/>
          <w:szCs w:val="24"/>
        </w:rPr>
        <w:t>buffer[</w:t>
      </w:r>
      <w:proofErr w:type="gramEnd"/>
      <w:r w:rsidRPr="00D70FF5">
        <w:rPr>
          <w:sz w:val="24"/>
          <w:szCs w:val="24"/>
        </w:rPr>
        <w:t>N];</w:t>
      </w:r>
    </w:p>
    <w:p w:rsidR="00FB1A2F" w:rsidRPr="00D70FF5" w:rsidRDefault="00FB1A2F" w:rsidP="00137B94">
      <w:pPr>
        <w:jc w:val="both"/>
        <w:rPr>
          <w:sz w:val="24"/>
          <w:szCs w:val="24"/>
        </w:rPr>
      </w:pPr>
      <w:r w:rsidRPr="00D70FF5">
        <w:rPr>
          <w:sz w:val="24"/>
          <w:szCs w:val="24"/>
        </w:rPr>
        <w:t xml:space="preserve">    // </w:t>
      </w:r>
      <w:r w:rsidRPr="00D70FF5">
        <w:rPr>
          <w:i/>
          <w:iCs/>
          <w:sz w:val="24"/>
          <w:szCs w:val="24"/>
        </w:rPr>
        <w:t>condition variables</w:t>
      </w:r>
    </w:p>
    <w:p w:rsidR="00FB1A2F" w:rsidRPr="00D70FF5" w:rsidRDefault="00FB1A2F" w:rsidP="00137B94">
      <w:pPr>
        <w:jc w:val="both"/>
        <w:rPr>
          <w:sz w:val="24"/>
          <w:szCs w:val="24"/>
        </w:rPr>
      </w:pPr>
      <w:r w:rsidRPr="00D70FF5">
        <w:rPr>
          <w:sz w:val="24"/>
          <w:szCs w:val="24"/>
        </w:rPr>
        <w:t>Condition empty, full;</w:t>
      </w:r>
    </w:p>
    <w:p w:rsidR="00FB1A2F" w:rsidRPr="00D70FF5" w:rsidRDefault="00FB1A2F" w:rsidP="00137B94">
      <w:pPr>
        <w:jc w:val="both"/>
        <w:rPr>
          <w:sz w:val="24"/>
          <w:szCs w:val="24"/>
        </w:rPr>
      </w:pPr>
      <w:proofErr w:type="gramStart"/>
      <w:r w:rsidRPr="00D70FF5">
        <w:rPr>
          <w:sz w:val="24"/>
          <w:szCs w:val="24"/>
        </w:rPr>
        <w:t>void</w:t>
      </w:r>
      <w:proofErr w:type="gramEnd"/>
      <w:r w:rsidRPr="00D70FF5">
        <w:rPr>
          <w:sz w:val="24"/>
          <w:szCs w:val="24"/>
        </w:rPr>
        <w:t xml:space="preserve"> producer (Resource R) {</w:t>
      </w:r>
    </w:p>
    <w:p w:rsidR="00FB1A2F" w:rsidRPr="00D70FF5" w:rsidRDefault="00FB1A2F" w:rsidP="00137B94">
      <w:pPr>
        <w:jc w:val="both"/>
        <w:rPr>
          <w:sz w:val="24"/>
          <w:szCs w:val="24"/>
        </w:rPr>
      </w:pPr>
      <w:proofErr w:type="gramStart"/>
      <w:r w:rsidRPr="00D70FF5">
        <w:rPr>
          <w:sz w:val="24"/>
          <w:szCs w:val="24"/>
        </w:rPr>
        <w:t>while</w:t>
      </w:r>
      <w:proofErr w:type="gramEnd"/>
      <w:r w:rsidRPr="00D70FF5">
        <w:rPr>
          <w:sz w:val="24"/>
          <w:szCs w:val="24"/>
        </w:rPr>
        <w:t xml:space="preserve"> (</w:t>
      </w:r>
      <w:r w:rsidRPr="00D70FF5">
        <w:rPr>
          <w:i/>
          <w:iCs/>
          <w:sz w:val="24"/>
          <w:szCs w:val="24"/>
        </w:rPr>
        <w:t>buffer full</w:t>
      </w:r>
      <w:r w:rsidRPr="00D70FF5">
        <w:rPr>
          <w:sz w:val="24"/>
          <w:szCs w:val="24"/>
        </w:rPr>
        <w:t>)</w:t>
      </w:r>
    </w:p>
    <w:p w:rsidR="00FB1A2F" w:rsidRPr="00D70FF5" w:rsidRDefault="00FB1A2F" w:rsidP="00137B94">
      <w:pPr>
        <w:jc w:val="both"/>
        <w:rPr>
          <w:sz w:val="24"/>
          <w:szCs w:val="24"/>
        </w:rPr>
      </w:pPr>
      <w:proofErr w:type="spellStart"/>
      <w:proofErr w:type="gramStart"/>
      <w:r w:rsidRPr="00D70FF5">
        <w:rPr>
          <w:sz w:val="24"/>
          <w:szCs w:val="24"/>
        </w:rPr>
        <w:t>empty.wait</w:t>
      </w:r>
      <w:proofErr w:type="spellEnd"/>
      <w:r w:rsidRPr="00D70FF5">
        <w:rPr>
          <w:sz w:val="24"/>
          <w:szCs w:val="24"/>
        </w:rPr>
        <w:t>(</w:t>
      </w:r>
      <w:proofErr w:type="gramEnd"/>
      <w:r w:rsidRPr="00D70FF5">
        <w:rPr>
          <w:sz w:val="24"/>
          <w:szCs w:val="24"/>
        </w:rPr>
        <w:t xml:space="preserve"> );</w:t>
      </w:r>
    </w:p>
    <w:p w:rsidR="00FB1A2F" w:rsidRPr="00D70FF5" w:rsidRDefault="00FB1A2F" w:rsidP="00137B94">
      <w:pPr>
        <w:jc w:val="both"/>
        <w:rPr>
          <w:sz w:val="24"/>
          <w:szCs w:val="24"/>
        </w:rPr>
      </w:pPr>
      <w:r w:rsidRPr="00D70FF5">
        <w:rPr>
          <w:sz w:val="24"/>
          <w:szCs w:val="24"/>
        </w:rPr>
        <w:t xml:space="preserve">        // </w:t>
      </w:r>
      <w:r w:rsidRPr="00D70FF5">
        <w:rPr>
          <w:i/>
          <w:iCs/>
          <w:sz w:val="24"/>
          <w:szCs w:val="24"/>
        </w:rPr>
        <w:t>add R to buffer array</w:t>
      </w:r>
    </w:p>
    <w:p w:rsidR="00FB1A2F" w:rsidRPr="00D70FF5" w:rsidRDefault="00FB1A2F" w:rsidP="00137B94">
      <w:pPr>
        <w:jc w:val="both"/>
        <w:rPr>
          <w:sz w:val="24"/>
          <w:szCs w:val="24"/>
        </w:rPr>
      </w:pPr>
      <w:proofErr w:type="spellStart"/>
      <w:proofErr w:type="gramStart"/>
      <w:r w:rsidRPr="00D70FF5">
        <w:rPr>
          <w:sz w:val="24"/>
          <w:szCs w:val="24"/>
        </w:rPr>
        <w:t>full.signal</w:t>
      </w:r>
      <w:proofErr w:type="spellEnd"/>
      <w:r w:rsidRPr="00D70FF5">
        <w:rPr>
          <w:sz w:val="24"/>
          <w:szCs w:val="24"/>
        </w:rPr>
        <w:t>(</w:t>
      </w:r>
      <w:proofErr w:type="gramEnd"/>
      <w:r w:rsidRPr="00D70FF5">
        <w:rPr>
          <w:sz w:val="24"/>
          <w:szCs w:val="24"/>
        </w:rPr>
        <w:t xml:space="preserve"> );</w:t>
      </w:r>
    </w:p>
    <w:p w:rsidR="00FB1A2F" w:rsidRPr="00D70FF5" w:rsidRDefault="00FB1A2F" w:rsidP="00137B94">
      <w:pPr>
        <w:jc w:val="both"/>
        <w:rPr>
          <w:sz w:val="24"/>
          <w:szCs w:val="24"/>
        </w:rPr>
      </w:pPr>
      <w:r w:rsidRPr="00D70FF5">
        <w:rPr>
          <w:sz w:val="24"/>
          <w:szCs w:val="24"/>
        </w:rPr>
        <w:t xml:space="preserve">    }</w:t>
      </w:r>
    </w:p>
    <w:p w:rsidR="00FB1A2F" w:rsidRPr="00D70FF5" w:rsidRDefault="00FB1A2F" w:rsidP="00137B94">
      <w:pPr>
        <w:jc w:val="both"/>
        <w:rPr>
          <w:sz w:val="24"/>
          <w:szCs w:val="24"/>
        </w:rPr>
      </w:pPr>
      <w:proofErr w:type="gramStart"/>
      <w:r w:rsidRPr="00D70FF5">
        <w:rPr>
          <w:sz w:val="24"/>
          <w:szCs w:val="24"/>
        </w:rPr>
        <w:t>Void  consumer</w:t>
      </w:r>
      <w:proofErr w:type="gramEnd"/>
      <w:r w:rsidRPr="00D70FF5">
        <w:rPr>
          <w:sz w:val="24"/>
          <w:szCs w:val="24"/>
        </w:rPr>
        <w:t xml:space="preserve"> ( ) {</w:t>
      </w:r>
    </w:p>
    <w:p w:rsidR="00FB1A2F" w:rsidRPr="00D70FF5" w:rsidRDefault="00FB1A2F" w:rsidP="00137B94">
      <w:pPr>
        <w:jc w:val="both"/>
        <w:rPr>
          <w:sz w:val="24"/>
          <w:szCs w:val="24"/>
        </w:rPr>
      </w:pPr>
      <w:proofErr w:type="gramStart"/>
      <w:r w:rsidRPr="00D70FF5">
        <w:rPr>
          <w:sz w:val="24"/>
          <w:szCs w:val="24"/>
        </w:rPr>
        <w:t>while</w:t>
      </w:r>
      <w:proofErr w:type="gramEnd"/>
      <w:r w:rsidRPr="00D70FF5">
        <w:rPr>
          <w:sz w:val="24"/>
          <w:szCs w:val="24"/>
        </w:rPr>
        <w:t xml:space="preserve"> (</w:t>
      </w:r>
      <w:r w:rsidRPr="00D70FF5">
        <w:rPr>
          <w:i/>
          <w:iCs/>
          <w:sz w:val="24"/>
          <w:szCs w:val="24"/>
        </w:rPr>
        <w:t>buffer empty</w:t>
      </w:r>
      <w:r w:rsidRPr="00D70FF5">
        <w:rPr>
          <w:sz w:val="24"/>
          <w:szCs w:val="24"/>
        </w:rPr>
        <w:t>)</w:t>
      </w:r>
    </w:p>
    <w:p w:rsidR="00FB1A2F" w:rsidRPr="00D70FF5" w:rsidRDefault="00FB1A2F" w:rsidP="00137B94">
      <w:pPr>
        <w:jc w:val="both"/>
        <w:rPr>
          <w:sz w:val="24"/>
          <w:szCs w:val="24"/>
        </w:rPr>
      </w:pPr>
      <w:proofErr w:type="spellStart"/>
      <w:proofErr w:type="gramStart"/>
      <w:r w:rsidRPr="00D70FF5">
        <w:rPr>
          <w:sz w:val="24"/>
          <w:szCs w:val="24"/>
        </w:rPr>
        <w:t>full.wait</w:t>
      </w:r>
      <w:proofErr w:type="spellEnd"/>
      <w:r w:rsidRPr="00D70FF5">
        <w:rPr>
          <w:sz w:val="24"/>
          <w:szCs w:val="24"/>
        </w:rPr>
        <w:t>(</w:t>
      </w:r>
      <w:proofErr w:type="gramEnd"/>
      <w:r w:rsidRPr="00D70FF5">
        <w:rPr>
          <w:sz w:val="24"/>
          <w:szCs w:val="24"/>
        </w:rPr>
        <w:t xml:space="preserve"> );</w:t>
      </w:r>
    </w:p>
    <w:p w:rsidR="00FB1A2F" w:rsidRPr="00D70FF5" w:rsidRDefault="00FB1A2F" w:rsidP="00137B94">
      <w:pPr>
        <w:jc w:val="both"/>
        <w:rPr>
          <w:sz w:val="24"/>
          <w:szCs w:val="24"/>
        </w:rPr>
      </w:pPr>
      <w:r w:rsidRPr="00D70FF5">
        <w:rPr>
          <w:sz w:val="24"/>
          <w:szCs w:val="24"/>
        </w:rPr>
        <w:t xml:space="preserve">        // get</w:t>
      </w:r>
      <w:r w:rsidRPr="00D70FF5">
        <w:rPr>
          <w:i/>
          <w:iCs/>
          <w:sz w:val="24"/>
          <w:szCs w:val="24"/>
        </w:rPr>
        <w:t xml:space="preserve"> Resource from buffer </w:t>
      </w:r>
    </w:p>
    <w:p w:rsidR="00FB1A2F" w:rsidRPr="00D70FF5" w:rsidRDefault="00FB1A2F" w:rsidP="00137B94">
      <w:pPr>
        <w:jc w:val="both"/>
        <w:rPr>
          <w:sz w:val="24"/>
          <w:szCs w:val="24"/>
        </w:rPr>
      </w:pPr>
      <w:proofErr w:type="spellStart"/>
      <w:proofErr w:type="gramStart"/>
      <w:r w:rsidRPr="00D70FF5">
        <w:rPr>
          <w:sz w:val="24"/>
          <w:szCs w:val="24"/>
        </w:rPr>
        <w:t>empty.signal</w:t>
      </w:r>
      <w:proofErr w:type="spellEnd"/>
      <w:r w:rsidRPr="00D70FF5">
        <w:rPr>
          <w:sz w:val="24"/>
          <w:szCs w:val="24"/>
        </w:rPr>
        <w:t>(</w:t>
      </w:r>
      <w:proofErr w:type="gramEnd"/>
      <w:r w:rsidRPr="00D70FF5">
        <w:rPr>
          <w:sz w:val="24"/>
          <w:szCs w:val="24"/>
        </w:rPr>
        <w:t xml:space="preserve"> );</w:t>
      </w:r>
    </w:p>
    <w:p w:rsidR="00FB1A2F" w:rsidRPr="00D70FF5" w:rsidRDefault="00FB1A2F" w:rsidP="00137B94">
      <w:pPr>
        <w:jc w:val="both"/>
        <w:rPr>
          <w:sz w:val="24"/>
          <w:szCs w:val="24"/>
        </w:rPr>
      </w:pPr>
      <w:proofErr w:type="gramStart"/>
      <w:r w:rsidRPr="00D70FF5">
        <w:rPr>
          <w:sz w:val="24"/>
          <w:szCs w:val="24"/>
        </w:rPr>
        <w:t>return</w:t>
      </w:r>
      <w:proofErr w:type="gramEnd"/>
      <w:r w:rsidRPr="00D70FF5">
        <w:rPr>
          <w:sz w:val="24"/>
          <w:szCs w:val="24"/>
        </w:rPr>
        <w:t xml:space="preserve"> R;</w:t>
      </w:r>
    </w:p>
    <w:p w:rsidR="00FB1A2F" w:rsidRPr="00D70FF5" w:rsidRDefault="00FB1A2F" w:rsidP="00137B94">
      <w:pPr>
        <w:jc w:val="both"/>
        <w:rPr>
          <w:sz w:val="24"/>
          <w:szCs w:val="24"/>
        </w:rPr>
      </w:pPr>
      <w:r w:rsidRPr="00D70FF5">
        <w:rPr>
          <w:sz w:val="24"/>
          <w:szCs w:val="24"/>
        </w:rPr>
        <w:t xml:space="preserve">    }</w:t>
      </w:r>
    </w:p>
    <w:p w:rsidR="00FB1A2F" w:rsidRPr="00D70FF5" w:rsidRDefault="00FB1A2F" w:rsidP="00137B94">
      <w:pPr>
        <w:jc w:val="both"/>
        <w:rPr>
          <w:sz w:val="24"/>
          <w:szCs w:val="24"/>
        </w:rPr>
      </w:pPr>
      <w:r w:rsidRPr="00D70FF5">
        <w:rPr>
          <w:sz w:val="24"/>
          <w:szCs w:val="24"/>
        </w:rPr>
        <w:t xml:space="preserve">} // </w:t>
      </w:r>
      <w:r w:rsidRPr="00D70FF5">
        <w:rPr>
          <w:i/>
          <w:iCs/>
          <w:sz w:val="24"/>
          <w:szCs w:val="24"/>
        </w:rPr>
        <w:t>end monitor</w:t>
      </w:r>
    </w:p>
    <w:p w:rsidR="00AD06C8" w:rsidRPr="00D70FF5" w:rsidRDefault="00AD06C8" w:rsidP="00137B94">
      <w:pPr>
        <w:pStyle w:val="Heading4"/>
        <w:jc w:val="both"/>
        <w:rPr>
          <w:i w:val="0"/>
          <w:color w:val="000000"/>
          <w:sz w:val="24"/>
          <w:szCs w:val="24"/>
        </w:rPr>
      </w:pPr>
      <w:r w:rsidRPr="00D70FF5">
        <w:rPr>
          <w:i w:val="0"/>
          <w:color w:val="000000"/>
          <w:sz w:val="24"/>
          <w:szCs w:val="24"/>
        </w:rPr>
        <w:t>5.8.2 Dining-Philosophers Solution Using Monitors</w:t>
      </w:r>
    </w:p>
    <w:p w:rsidR="00AD06C8" w:rsidRDefault="00AD06C8" w:rsidP="00137B94">
      <w:pPr>
        <w:numPr>
          <w:ilvl w:val="0"/>
          <w:numId w:val="86"/>
        </w:numPr>
        <w:spacing w:before="100" w:beforeAutospacing="1" w:after="100" w:afterAutospacing="1" w:line="240" w:lineRule="auto"/>
        <w:jc w:val="both"/>
        <w:rPr>
          <w:color w:val="000000"/>
          <w:sz w:val="27"/>
          <w:szCs w:val="27"/>
        </w:rPr>
      </w:pPr>
      <w:r>
        <w:rPr>
          <w:color w:val="000000"/>
          <w:sz w:val="27"/>
          <w:szCs w:val="27"/>
        </w:rPr>
        <w:t>This solution to the dining philosophers uses monitors, and the restriction that a philosopher may only pick up chopsticks when both are available. There are also two key data structures in use in this solution:</w:t>
      </w:r>
    </w:p>
    <w:p w:rsidR="00AD06C8" w:rsidRDefault="00AD06C8" w:rsidP="00137B94">
      <w:pPr>
        <w:numPr>
          <w:ilvl w:val="1"/>
          <w:numId w:val="86"/>
        </w:numPr>
        <w:spacing w:before="100" w:beforeAutospacing="1" w:after="100" w:afterAutospacing="1" w:line="240" w:lineRule="auto"/>
        <w:jc w:val="both"/>
        <w:rPr>
          <w:color w:val="000000"/>
          <w:sz w:val="27"/>
          <w:szCs w:val="27"/>
        </w:rPr>
      </w:pPr>
      <w:proofErr w:type="spellStart"/>
      <w:proofErr w:type="gramStart"/>
      <w:r>
        <w:rPr>
          <w:rStyle w:val="style3"/>
          <w:rFonts w:ascii="Courier New" w:hAnsi="Courier New" w:cs="Courier New"/>
          <w:b/>
          <w:bCs/>
          <w:color w:val="000000"/>
          <w:sz w:val="27"/>
          <w:szCs w:val="27"/>
        </w:rPr>
        <w:t>enum</w:t>
      </w:r>
      <w:proofErr w:type="spellEnd"/>
      <w:proofErr w:type="gramEnd"/>
      <w:r>
        <w:rPr>
          <w:rStyle w:val="style3"/>
          <w:rFonts w:ascii="Courier New" w:hAnsi="Courier New" w:cs="Courier New"/>
          <w:b/>
          <w:bCs/>
          <w:color w:val="000000"/>
          <w:sz w:val="27"/>
          <w:szCs w:val="27"/>
        </w:rPr>
        <w:t xml:space="preserve"> { THINKING, HUNGRY,EATING } state[ 5 ];</w:t>
      </w:r>
      <w:r>
        <w:rPr>
          <w:color w:val="000000"/>
          <w:sz w:val="27"/>
          <w:szCs w:val="27"/>
        </w:rPr>
        <w:t> A philosopher may only set their state to eating when neither of their adjacent neighbors is eating. ( state[ ( i + 1 ) % 5 ] != EATING &amp;&amp; state[ ( i + 4 ) % 5 ] != EATING ).</w:t>
      </w:r>
    </w:p>
    <w:p w:rsidR="00AD06C8" w:rsidRDefault="00AD06C8" w:rsidP="00137B94">
      <w:pPr>
        <w:numPr>
          <w:ilvl w:val="1"/>
          <w:numId w:val="86"/>
        </w:numPr>
        <w:spacing w:before="100" w:beforeAutospacing="1" w:after="100" w:afterAutospacing="1" w:line="240" w:lineRule="auto"/>
        <w:jc w:val="both"/>
        <w:rPr>
          <w:color w:val="000000"/>
          <w:sz w:val="27"/>
          <w:szCs w:val="27"/>
        </w:rPr>
      </w:pPr>
      <w:proofErr w:type="gramStart"/>
      <w:r>
        <w:rPr>
          <w:rStyle w:val="style3"/>
          <w:rFonts w:ascii="Courier New" w:hAnsi="Courier New" w:cs="Courier New"/>
          <w:b/>
          <w:bCs/>
          <w:color w:val="000000"/>
          <w:sz w:val="27"/>
          <w:szCs w:val="27"/>
        </w:rPr>
        <w:lastRenderedPageBreak/>
        <w:t>condition</w:t>
      </w:r>
      <w:proofErr w:type="gramEnd"/>
      <w:r>
        <w:rPr>
          <w:rStyle w:val="style3"/>
          <w:rFonts w:ascii="Courier New" w:hAnsi="Courier New" w:cs="Courier New"/>
          <w:b/>
          <w:bCs/>
          <w:color w:val="000000"/>
          <w:sz w:val="27"/>
          <w:szCs w:val="27"/>
        </w:rPr>
        <w:t xml:space="preserve"> self[ 5 ]; </w:t>
      </w:r>
      <w:r>
        <w:rPr>
          <w:color w:val="000000"/>
          <w:sz w:val="27"/>
          <w:szCs w:val="27"/>
        </w:rPr>
        <w:t>This condition is used to delay a hungry philosopher who is unable to acquire chopsticks.</w:t>
      </w:r>
    </w:p>
    <w:p w:rsidR="00AD06C8" w:rsidRDefault="00AD06C8" w:rsidP="00137B94">
      <w:pPr>
        <w:numPr>
          <w:ilvl w:val="0"/>
          <w:numId w:val="86"/>
        </w:numPr>
        <w:spacing w:before="100" w:beforeAutospacing="1" w:after="100" w:afterAutospacing="1" w:line="240" w:lineRule="auto"/>
        <w:jc w:val="both"/>
        <w:rPr>
          <w:color w:val="000000"/>
          <w:sz w:val="27"/>
          <w:szCs w:val="27"/>
        </w:rPr>
      </w:pPr>
      <w:r>
        <w:rPr>
          <w:color w:val="000000"/>
          <w:sz w:val="27"/>
          <w:szCs w:val="27"/>
        </w:rPr>
        <w:t xml:space="preserve">In the following solution philosophers share a monitor, </w:t>
      </w:r>
      <w:proofErr w:type="spellStart"/>
      <w:r>
        <w:rPr>
          <w:color w:val="000000"/>
          <w:sz w:val="27"/>
          <w:szCs w:val="27"/>
        </w:rPr>
        <w:t>DiningPhilosophers</w:t>
      </w:r>
      <w:proofErr w:type="spellEnd"/>
      <w:r>
        <w:rPr>
          <w:color w:val="000000"/>
          <w:sz w:val="27"/>
          <w:szCs w:val="27"/>
        </w:rPr>
        <w:t>, and eat using the following sequence of operations:</w:t>
      </w:r>
    </w:p>
    <w:p w:rsidR="00AD06C8" w:rsidRDefault="00AD06C8" w:rsidP="00137B94">
      <w:pPr>
        <w:numPr>
          <w:ilvl w:val="1"/>
          <w:numId w:val="86"/>
        </w:numPr>
        <w:spacing w:before="100" w:beforeAutospacing="1" w:after="100" w:afterAutospacing="1" w:line="240" w:lineRule="auto"/>
        <w:jc w:val="both"/>
        <w:rPr>
          <w:color w:val="000000"/>
          <w:sz w:val="27"/>
          <w:szCs w:val="27"/>
        </w:rPr>
      </w:pPr>
      <w:proofErr w:type="spellStart"/>
      <w:proofErr w:type="gramStart"/>
      <w:r>
        <w:rPr>
          <w:color w:val="000000"/>
          <w:sz w:val="27"/>
          <w:szCs w:val="27"/>
        </w:rPr>
        <w:t>DiningPhilosophers.pickup</w:t>
      </w:r>
      <w:proofErr w:type="spellEnd"/>
      <w:r>
        <w:rPr>
          <w:color w:val="000000"/>
          <w:sz w:val="27"/>
          <w:szCs w:val="27"/>
        </w:rPr>
        <w:t>(</w:t>
      </w:r>
      <w:proofErr w:type="gramEnd"/>
      <w:r>
        <w:rPr>
          <w:color w:val="000000"/>
          <w:sz w:val="27"/>
          <w:szCs w:val="27"/>
        </w:rPr>
        <w:t xml:space="preserve"> ) - Acquires chopsticks, which may block the process.</w:t>
      </w:r>
    </w:p>
    <w:p w:rsidR="00AD06C8" w:rsidRDefault="00AD06C8" w:rsidP="00137B94">
      <w:pPr>
        <w:numPr>
          <w:ilvl w:val="1"/>
          <w:numId w:val="86"/>
        </w:numPr>
        <w:spacing w:before="100" w:beforeAutospacing="1" w:after="100" w:afterAutospacing="1" w:line="240" w:lineRule="auto"/>
        <w:jc w:val="both"/>
        <w:rPr>
          <w:color w:val="000000"/>
          <w:sz w:val="27"/>
          <w:szCs w:val="27"/>
        </w:rPr>
      </w:pPr>
      <w:r>
        <w:rPr>
          <w:color w:val="000000"/>
          <w:sz w:val="27"/>
          <w:szCs w:val="27"/>
        </w:rPr>
        <w:t>eat</w:t>
      </w:r>
    </w:p>
    <w:p w:rsidR="00AD06C8" w:rsidRDefault="00AD06C8" w:rsidP="00137B94">
      <w:pPr>
        <w:numPr>
          <w:ilvl w:val="1"/>
          <w:numId w:val="86"/>
        </w:numPr>
        <w:spacing w:before="100" w:beforeAutospacing="1" w:after="100" w:afterAutospacing="1" w:line="240" w:lineRule="auto"/>
        <w:jc w:val="both"/>
        <w:rPr>
          <w:color w:val="000000"/>
          <w:sz w:val="27"/>
          <w:szCs w:val="27"/>
        </w:rPr>
      </w:pPr>
      <w:proofErr w:type="spellStart"/>
      <w:proofErr w:type="gramStart"/>
      <w:r>
        <w:rPr>
          <w:color w:val="000000"/>
          <w:sz w:val="27"/>
          <w:szCs w:val="27"/>
        </w:rPr>
        <w:t>DiningPhilosophers.putdown</w:t>
      </w:r>
      <w:proofErr w:type="spellEnd"/>
      <w:r>
        <w:rPr>
          <w:color w:val="000000"/>
          <w:sz w:val="27"/>
          <w:szCs w:val="27"/>
        </w:rPr>
        <w:t>(</w:t>
      </w:r>
      <w:proofErr w:type="gramEnd"/>
      <w:r>
        <w:rPr>
          <w:color w:val="000000"/>
          <w:sz w:val="27"/>
          <w:szCs w:val="27"/>
        </w:rPr>
        <w:t xml:space="preserve"> ) - Releases the chopsticks.</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5886450" cy="7820025"/>
            <wp:effectExtent l="19050" t="0" r="0" b="0"/>
            <wp:docPr id="61" name="Picture 61" descr="https://www.cs.uic.edu/~jbell/CourseNotes/OperatingSystems/images/Chapter5/5_18_MonitorDiningPhilosop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uic.edu/~jbell/CourseNotes/OperatingSystems/images/Chapter5/5_18_MonitorDiningPhilosophers.jpg"/>
                    <pic:cNvPicPr>
                      <a:picLocks noChangeAspect="1" noChangeArrowheads="1"/>
                    </pic:cNvPicPr>
                  </pic:nvPicPr>
                  <pic:blipFill>
                    <a:blip r:embed="rId58"/>
                    <a:srcRect/>
                    <a:stretch>
                      <a:fillRect/>
                    </a:stretch>
                  </pic:blipFill>
                  <pic:spPr bwMode="auto">
                    <a:xfrm>
                      <a:off x="0" y="0"/>
                      <a:ext cx="5886450" cy="7820025"/>
                    </a:xfrm>
                    <a:prstGeom prst="rect">
                      <a:avLst/>
                    </a:prstGeom>
                    <a:noFill/>
                    <a:ln w="9525">
                      <a:noFill/>
                      <a:miter lim="800000"/>
                      <a:headEnd/>
                      <a:tailEnd/>
                    </a:ln>
                  </pic:spPr>
                </pic:pic>
              </a:graphicData>
            </a:graphic>
          </wp:inline>
        </w:drawing>
      </w:r>
    </w:p>
    <w:p w:rsidR="00AD06C8" w:rsidRPr="00D70FF5" w:rsidRDefault="00AD06C8" w:rsidP="00137B94">
      <w:pPr>
        <w:pStyle w:val="Heading4"/>
        <w:jc w:val="both"/>
        <w:rPr>
          <w:i w:val="0"/>
          <w:color w:val="000000"/>
          <w:sz w:val="24"/>
          <w:szCs w:val="24"/>
        </w:rPr>
      </w:pPr>
      <w:r w:rsidRPr="00D70FF5">
        <w:rPr>
          <w:i w:val="0"/>
          <w:color w:val="000000"/>
          <w:sz w:val="24"/>
          <w:szCs w:val="24"/>
        </w:rPr>
        <w:t>5.8.3 Implementing a Monitor Using Semaphores</w:t>
      </w:r>
    </w:p>
    <w:p w:rsidR="00AD06C8" w:rsidRDefault="00AD06C8" w:rsidP="00137B94">
      <w:pPr>
        <w:numPr>
          <w:ilvl w:val="0"/>
          <w:numId w:val="87"/>
        </w:numPr>
        <w:spacing w:before="100" w:beforeAutospacing="1" w:after="100" w:afterAutospacing="1" w:line="240" w:lineRule="auto"/>
        <w:jc w:val="both"/>
        <w:rPr>
          <w:color w:val="000000"/>
          <w:sz w:val="27"/>
          <w:szCs w:val="27"/>
        </w:rPr>
      </w:pPr>
      <w:r>
        <w:rPr>
          <w:color w:val="000000"/>
          <w:sz w:val="27"/>
          <w:szCs w:val="27"/>
        </w:rPr>
        <w:t>One possible implementation of a monitor uses a semaphore "</w:t>
      </w:r>
      <w:proofErr w:type="spellStart"/>
      <w:r>
        <w:rPr>
          <w:color w:val="000000"/>
          <w:sz w:val="27"/>
          <w:szCs w:val="27"/>
        </w:rPr>
        <w:t>mutex</w:t>
      </w:r>
      <w:proofErr w:type="spellEnd"/>
      <w:r>
        <w:rPr>
          <w:color w:val="000000"/>
          <w:sz w:val="27"/>
          <w:szCs w:val="27"/>
        </w:rPr>
        <w:t xml:space="preserve">" to control mutual exclusionary access to the monitor, and a counting semaphore </w:t>
      </w:r>
      <w:r>
        <w:rPr>
          <w:color w:val="000000"/>
          <w:sz w:val="27"/>
          <w:szCs w:val="27"/>
        </w:rPr>
        <w:lastRenderedPageBreak/>
        <w:t xml:space="preserve">"next" on which processes can suspend themselves after they are already "inside" the monitor ( in conjunction with condition variables, see below. ) The integer </w:t>
      </w:r>
      <w:proofErr w:type="spellStart"/>
      <w:r>
        <w:rPr>
          <w:color w:val="000000"/>
          <w:sz w:val="27"/>
          <w:szCs w:val="27"/>
        </w:rPr>
        <w:t>next_count</w:t>
      </w:r>
      <w:proofErr w:type="spellEnd"/>
      <w:r>
        <w:rPr>
          <w:color w:val="000000"/>
          <w:sz w:val="27"/>
          <w:szCs w:val="27"/>
        </w:rPr>
        <w:t xml:space="preserve"> keeps track of how many processes are waiting in the next queue. Externally accessible monitor processes are then implemented as:</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2562225" cy="2181225"/>
            <wp:effectExtent l="19050" t="0" r="9525" b="0"/>
            <wp:docPr id="62" name="Picture 62" descr="https://www.cs.uic.edu/~jbell/CourseNotes/OperatingSystems/images/Chapter5/5_MonitorU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uic.edu/~jbell/CourseNotes/OperatingSystems/images/Chapter5/5_MonitorUsage.jpg"/>
                    <pic:cNvPicPr>
                      <a:picLocks noChangeAspect="1" noChangeArrowheads="1"/>
                    </pic:cNvPicPr>
                  </pic:nvPicPr>
                  <pic:blipFill>
                    <a:blip r:embed="rId59"/>
                    <a:srcRect/>
                    <a:stretch>
                      <a:fillRect/>
                    </a:stretch>
                  </pic:blipFill>
                  <pic:spPr bwMode="auto">
                    <a:xfrm>
                      <a:off x="0" y="0"/>
                      <a:ext cx="2562225" cy="2181225"/>
                    </a:xfrm>
                    <a:prstGeom prst="rect">
                      <a:avLst/>
                    </a:prstGeom>
                    <a:noFill/>
                    <a:ln w="9525">
                      <a:noFill/>
                      <a:miter lim="800000"/>
                      <a:headEnd/>
                      <a:tailEnd/>
                    </a:ln>
                  </pic:spPr>
                </pic:pic>
              </a:graphicData>
            </a:graphic>
          </wp:inline>
        </w:drawing>
      </w:r>
    </w:p>
    <w:p w:rsidR="00AD06C8" w:rsidRDefault="00AD06C8" w:rsidP="00137B94">
      <w:pPr>
        <w:numPr>
          <w:ilvl w:val="0"/>
          <w:numId w:val="88"/>
        </w:numPr>
        <w:spacing w:before="100" w:beforeAutospacing="1" w:after="100" w:afterAutospacing="1" w:line="240" w:lineRule="auto"/>
        <w:jc w:val="both"/>
        <w:rPr>
          <w:color w:val="000000"/>
          <w:sz w:val="27"/>
          <w:szCs w:val="27"/>
        </w:rPr>
      </w:pPr>
      <w:r>
        <w:rPr>
          <w:color w:val="000000"/>
          <w:sz w:val="27"/>
          <w:szCs w:val="27"/>
        </w:rPr>
        <w:t>Condition variables can be implemented using semaphores as well. For a condition x, a semaphore "</w:t>
      </w:r>
      <w:proofErr w:type="spellStart"/>
      <w:r>
        <w:rPr>
          <w:color w:val="000000"/>
          <w:sz w:val="27"/>
          <w:szCs w:val="27"/>
        </w:rPr>
        <w:t>x_sem</w:t>
      </w:r>
      <w:proofErr w:type="spellEnd"/>
      <w:r>
        <w:rPr>
          <w:color w:val="000000"/>
          <w:sz w:val="27"/>
          <w:szCs w:val="27"/>
        </w:rPr>
        <w:t>" and an integer "</w:t>
      </w:r>
      <w:proofErr w:type="spellStart"/>
      <w:r>
        <w:rPr>
          <w:color w:val="000000"/>
          <w:sz w:val="27"/>
          <w:szCs w:val="27"/>
        </w:rPr>
        <w:t>x_count</w:t>
      </w:r>
      <w:proofErr w:type="spellEnd"/>
      <w:r>
        <w:rPr>
          <w:color w:val="000000"/>
          <w:sz w:val="27"/>
          <w:szCs w:val="27"/>
        </w:rPr>
        <w:t xml:space="preserve">" are introduced, both initialized to zero. The wait and signal methods are then implemented as follows. </w:t>
      </w:r>
      <w:proofErr w:type="gramStart"/>
      <w:r>
        <w:rPr>
          <w:color w:val="000000"/>
          <w:sz w:val="27"/>
          <w:szCs w:val="27"/>
        </w:rPr>
        <w:t>( This</w:t>
      </w:r>
      <w:proofErr w:type="gramEnd"/>
      <w:r>
        <w:rPr>
          <w:color w:val="000000"/>
          <w:sz w:val="27"/>
          <w:szCs w:val="27"/>
        </w:rPr>
        <w:t xml:space="preserve"> approach to the condition implements the signal-and-wait option described above for ensuring that only one process at a time is active inside the monitor. )</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2819400" cy="4391025"/>
            <wp:effectExtent l="19050" t="0" r="0" b="9525"/>
            <wp:docPr id="63" name="Picture 63" descr="https://www.cs.uic.edu/~jbell/CourseNotes/OperatingSystems/images/Chapter5/5_ConditionWaitSig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uic.edu/~jbell/CourseNotes/OperatingSystems/images/Chapter5/5_ConditionWaitSignal.jpg"/>
                    <pic:cNvPicPr>
                      <a:picLocks noChangeAspect="1" noChangeArrowheads="1"/>
                    </pic:cNvPicPr>
                  </pic:nvPicPr>
                  <pic:blipFill>
                    <a:blip r:embed="rId60"/>
                    <a:srcRect/>
                    <a:stretch>
                      <a:fillRect/>
                    </a:stretch>
                  </pic:blipFill>
                  <pic:spPr bwMode="auto">
                    <a:xfrm>
                      <a:off x="0" y="0"/>
                      <a:ext cx="2819400" cy="4391025"/>
                    </a:xfrm>
                    <a:prstGeom prst="rect">
                      <a:avLst/>
                    </a:prstGeom>
                    <a:noFill/>
                    <a:ln w="9525">
                      <a:noFill/>
                      <a:miter lim="800000"/>
                      <a:headEnd/>
                      <a:tailEnd/>
                    </a:ln>
                  </pic:spPr>
                </pic:pic>
              </a:graphicData>
            </a:graphic>
          </wp:inline>
        </w:drawing>
      </w:r>
    </w:p>
    <w:p w:rsidR="00AD06C8" w:rsidRPr="00D70FF5" w:rsidRDefault="00AD06C8" w:rsidP="00137B94">
      <w:pPr>
        <w:pStyle w:val="Heading4"/>
        <w:jc w:val="both"/>
        <w:rPr>
          <w:i w:val="0"/>
          <w:color w:val="000000"/>
          <w:sz w:val="24"/>
          <w:szCs w:val="24"/>
        </w:rPr>
      </w:pPr>
      <w:r w:rsidRPr="00D70FF5">
        <w:rPr>
          <w:i w:val="0"/>
          <w:color w:val="000000"/>
          <w:sz w:val="24"/>
          <w:szCs w:val="24"/>
        </w:rPr>
        <w:t xml:space="preserve">5.8.4 Resuming Processes </w:t>
      </w:r>
      <w:proofErr w:type="gramStart"/>
      <w:r w:rsidRPr="00D70FF5">
        <w:rPr>
          <w:i w:val="0"/>
          <w:color w:val="000000"/>
          <w:sz w:val="24"/>
          <w:szCs w:val="24"/>
        </w:rPr>
        <w:t>Within</w:t>
      </w:r>
      <w:proofErr w:type="gramEnd"/>
      <w:r w:rsidRPr="00D70FF5">
        <w:rPr>
          <w:i w:val="0"/>
          <w:color w:val="000000"/>
          <w:sz w:val="24"/>
          <w:szCs w:val="24"/>
        </w:rPr>
        <w:t xml:space="preserve"> a Monitor</w:t>
      </w:r>
    </w:p>
    <w:p w:rsidR="00AD06C8" w:rsidRDefault="00AD06C8" w:rsidP="00137B94">
      <w:pPr>
        <w:numPr>
          <w:ilvl w:val="0"/>
          <w:numId w:val="89"/>
        </w:numPr>
        <w:spacing w:before="100" w:beforeAutospacing="1" w:after="100" w:afterAutospacing="1" w:line="240" w:lineRule="auto"/>
        <w:jc w:val="both"/>
        <w:rPr>
          <w:color w:val="000000"/>
          <w:sz w:val="27"/>
          <w:szCs w:val="27"/>
        </w:rPr>
      </w:pPr>
      <w:r>
        <w:rPr>
          <w:color w:val="000000"/>
          <w:sz w:val="27"/>
          <w:szCs w:val="27"/>
        </w:rPr>
        <w:t>When there are multiple processes waiting on the same condition within a monitor, how does one decide which one to wake up in response to a signal on that condition? One obvious approach is FCFS, and this may be suitable in many cases.</w:t>
      </w:r>
    </w:p>
    <w:p w:rsidR="00AD06C8" w:rsidRDefault="00AD06C8" w:rsidP="00137B94">
      <w:pPr>
        <w:numPr>
          <w:ilvl w:val="0"/>
          <w:numId w:val="89"/>
        </w:numPr>
        <w:spacing w:before="100" w:beforeAutospacing="1" w:after="100" w:afterAutospacing="1" w:line="240" w:lineRule="auto"/>
        <w:jc w:val="both"/>
        <w:rPr>
          <w:color w:val="000000"/>
          <w:sz w:val="27"/>
          <w:szCs w:val="27"/>
        </w:rPr>
      </w:pPr>
      <w:r>
        <w:rPr>
          <w:color w:val="000000"/>
          <w:sz w:val="27"/>
          <w:szCs w:val="27"/>
        </w:rPr>
        <w:t xml:space="preserve">Another alternative is to assign </w:t>
      </w:r>
      <w:proofErr w:type="gramStart"/>
      <w:r>
        <w:rPr>
          <w:color w:val="000000"/>
          <w:sz w:val="27"/>
          <w:szCs w:val="27"/>
        </w:rPr>
        <w:t>( integer</w:t>
      </w:r>
      <w:proofErr w:type="gramEnd"/>
      <w:r>
        <w:rPr>
          <w:color w:val="000000"/>
          <w:sz w:val="27"/>
          <w:szCs w:val="27"/>
        </w:rPr>
        <w:t xml:space="preserve"> ) priorities, and to wake up the process with the smallest ( best ) priority.</w:t>
      </w:r>
    </w:p>
    <w:p w:rsidR="00AD06C8" w:rsidRDefault="00AD06C8" w:rsidP="00137B94">
      <w:pPr>
        <w:numPr>
          <w:ilvl w:val="0"/>
          <w:numId w:val="89"/>
        </w:numPr>
        <w:spacing w:before="100" w:beforeAutospacing="1" w:after="100" w:afterAutospacing="1" w:line="240" w:lineRule="auto"/>
        <w:jc w:val="both"/>
        <w:rPr>
          <w:color w:val="000000"/>
          <w:sz w:val="27"/>
          <w:szCs w:val="27"/>
        </w:rPr>
      </w:pPr>
      <w:r>
        <w:rPr>
          <w:color w:val="000000"/>
          <w:sz w:val="27"/>
          <w:szCs w:val="27"/>
        </w:rPr>
        <w:t xml:space="preserve">Figure 5.19 illustrates the use of such a condition within a monitor used for resource allocation. Processes wishing to access this resource must specify the time they expect to use it using the </w:t>
      </w:r>
      <w:proofErr w:type="gramStart"/>
      <w:r>
        <w:rPr>
          <w:color w:val="000000"/>
          <w:sz w:val="27"/>
          <w:szCs w:val="27"/>
        </w:rPr>
        <w:t>acquire(</w:t>
      </w:r>
      <w:proofErr w:type="gramEnd"/>
      <w:r>
        <w:rPr>
          <w:color w:val="000000"/>
          <w:sz w:val="27"/>
          <w:szCs w:val="27"/>
        </w:rPr>
        <w:t xml:space="preserve"> time ) method, and must call the release( ) method when they are done with the resource.</w:t>
      </w:r>
    </w:p>
    <w:p w:rsidR="00AD06C8" w:rsidRDefault="00AD06C8" w:rsidP="00137B94">
      <w:pPr>
        <w:pStyle w:val="NormalWeb"/>
        <w:jc w:val="both"/>
        <w:rPr>
          <w:color w:val="000000"/>
          <w:sz w:val="27"/>
          <w:szCs w:val="27"/>
        </w:rPr>
      </w:pPr>
      <w:r>
        <w:rPr>
          <w:noProof/>
          <w:color w:val="000000"/>
          <w:sz w:val="27"/>
          <w:szCs w:val="27"/>
        </w:rPr>
        <w:lastRenderedPageBreak/>
        <w:drawing>
          <wp:inline distT="0" distB="0" distL="0" distR="0">
            <wp:extent cx="4724400" cy="5200650"/>
            <wp:effectExtent l="19050" t="0" r="0" b="0"/>
            <wp:docPr id="64" name="Picture 64" descr="https://www.cs.uic.edu/~jbell/CourseNotes/OperatingSystems/images/Chapter5/5_19_Monitor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uic.edu/~jbell/CourseNotes/OperatingSystems/images/Chapter5/5_19_MonitorResource.jpg"/>
                    <pic:cNvPicPr>
                      <a:picLocks noChangeAspect="1" noChangeArrowheads="1"/>
                    </pic:cNvPicPr>
                  </pic:nvPicPr>
                  <pic:blipFill>
                    <a:blip r:embed="rId61"/>
                    <a:srcRect/>
                    <a:stretch>
                      <a:fillRect/>
                    </a:stretch>
                  </pic:blipFill>
                  <pic:spPr bwMode="auto">
                    <a:xfrm>
                      <a:off x="0" y="0"/>
                      <a:ext cx="4724400" cy="5200650"/>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Figure 5.19 - A monitor to allocate a single resource.</w:t>
      </w:r>
    </w:p>
    <w:p w:rsidR="00AD06C8" w:rsidRDefault="00AD06C8" w:rsidP="00137B94">
      <w:pPr>
        <w:numPr>
          <w:ilvl w:val="0"/>
          <w:numId w:val="90"/>
        </w:numPr>
        <w:spacing w:before="100" w:beforeAutospacing="1" w:after="100" w:afterAutospacing="1" w:line="240" w:lineRule="auto"/>
        <w:jc w:val="both"/>
        <w:rPr>
          <w:color w:val="000000"/>
          <w:sz w:val="27"/>
          <w:szCs w:val="27"/>
        </w:rPr>
      </w:pPr>
      <w:r>
        <w:rPr>
          <w:color w:val="000000"/>
          <w:sz w:val="27"/>
          <w:szCs w:val="27"/>
        </w:rPr>
        <w:t>Unfortunately the use of monitors to restrict access to resources still only works if programmers make the requisite acquire and release calls properly. One option would be to place the resource allocation code into the monitor, thereby eliminating the option for programmers to bypass or ignore the monitor, but then that would substitute the monitor's scheduling algorithms for whatever other scheduling algorithms may have been chosen for that particular resource. Chapter 14 on Protection presents more advanced methods for enforcing "nice" cooperation among processes contending for shared resources.</w:t>
      </w:r>
    </w:p>
    <w:p w:rsidR="00AD06C8" w:rsidRDefault="00AD06C8" w:rsidP="00137B94">
      <w:pPr>
        <w:numPr>
          <w:ilvl w:val="0"/>
          <w:numId w:val="90"/>
        </w:numPr>
        <w:spacing w:before="100" w:beforeAutospacing="1" w:after="100" w:afterAutospacing="1" w:line="240" w:lineRule="auto"/>
        <w:jc w:val="both"/>
        <w:rPr>
          <w:color w:val="000000"/>
          <w:sz w:val="27"/>
          <w:szCs w:val="27"/>
        </w:rPr>
      </w:pPr>
      <w:r>
        <w:rPr>
          <w:color w:val="000000"/>
          <w:sz w:val="27"/>
          <w:szCs w:val="27"/>
        </w:rPr>
        <w:t xml:space="preserve">Concurrent Pascal, Mesa, C#, and Java all implement monitors as described here. </w:t>
      </w:r>
      <w:proofErr w:type="spellStart"/>
      <w:r>
        <w:rPr>
          <w:color w:val="000000"/>
          <w:sz w:val="27"/>
          <w:szCs w:val="27"/>
        </w:rPr>
        <w:t>Erlang</w:t>
      </w:r>
      <w:proofErr w:type="spellEnd"/>
      <w:r>
        <w:rPr>
          <w:color w:val="000000"/>
          <w:sz w:val="27"/>
          <w:szCs w:val="27"/>
        </w:rPr>
        <w:t xml:space="preserve"> provides concurrency support using a similar mechanism.</w:t>
      </w:r>
    </w:p>
    <w:p w:rsidR="00AD06C8" w:rsidRPr="00D17521" w:rsidRDefault="00AD06C8" w:rsidP="00137B94">
      <w:pPr>
        <w:pStyle w:val="Heading3"/>
        <w:jc w:val="both"/>
        <w:rPr>
          <w:color w:val="000000"/>
          <w:sz w:val="28"/>
          <w:szCs w:val="28"/>
        </w:rPr>
      </w:pPr>
      <w:r w:rsidRPr="00D17521">
        <w:rPr>
          <w:color w:val="000000"/>
          <w:sz w:val="28"/>
          <w:szCs w:val="28"/>
        </w:rPr>
        <w:t xml:space="preserve">5.9 Synchronization Examples </w:t>
      </w:r>
    </w:p>
    <w:p w:rsidR="00AD06C8" w:rsidRDefault="00AD06C8" w:rsidP="00137B94">
      <w:pPr>
        <w:pStyle w:val="NormalWeb"/>
        <w:jc w:val="both"/>
        <w:rPr>
          <w:color w:val="000000"/>
          <w:sz w:val="27"/>
          <w:szCs w:val="27"/>
        </w:rPr>
      </w:pPr>
      <w:r>
        <w:rPr>
          <w:color w:val="000000"/>
          <w:sz w:val="27"/>
          <w:szCs w:val="27"/>
        </w:rPr>
        <w:t>This section looks at how synchronization is handled in a number of different systems.</w:t>
      </w:r>
    </w:p>
    <w:p w:rsidR="00AD06C8" w:rsidRPr="00D17521" w:rsidRDefault="00AD06C8" w:rsidP="00137B94">
      <w:pPr>
        <w:pStyle w:val="Heading4"/>
        <w:jc w:val="both"/>
        <w:rPr>
          <w:i w:val="0"/>
          <w:color w:val="000000"/>
          <w:sz w:val="24"/>
          <w:szCs w:val="24"/>
        </w:rPr>
      </w:pPr>
      <w:r w:rsidRPr="00D17521">
        <w:rPr>
          <w:i w:val="0"/>
          <w:color w:val="000000"/>
          <w:sz w:val="24"/>
          <w:szCs w:val="24"/>
        </w:rPr>
        <w:lastRenderedPageBreak/>
        <w:t>5.9.1 Synchronization in Windows</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4343400" cy="1381125"/>
            <wp:effectExtent l="19050" t="0" r="0" b="0"/>
            <wp:docPr id="65" name="Picture 65" descr="https://www.cs.uic.edu/~jbell/CourseNotes/OperatingSystems/images/Chapter5/5_20_MutexDisp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uic.edu/~jbell/CourseNotes/OperatingSystems/images/Chapter5/5_20_MutexDispatcher.jpg"/>
                    <pic:cNvPicPr>
                      <a:picLocks noChangeAspect="1" noChangeArrowheads="1"/>
                    </pic:cNvPicPr>
                  </pic:nvPicPr>
                  <pic:blipFill>
                    <a:blip r:embed="rId62"/>
                    <a:srcRect/>
                    <a:stretch>
                      <a:fillRect/>
                    </a:stretch>
                  </pic:blipFill>
                  <pic:spPr bwMode="auto">
                    <a:xfrm>
                      <a:off x="0" y="0"/>
                      <a:ext cx="4343400" cy="1381125"/>
                    </a:xfrm>
                    <a:prstGeom prst="rect">
                      <a:avLst/>
                    </a:prstGeom>
                    <a:noFill/>
                    <a:ln w="9525">
                      <a:noFill/>
                      <a:miter lim="800000"/>
                      <a:headEnd/>
                      <a:tailEnd/>
                    </a:ln>
                  </pic:spPr>
                </pic:pic>
              </a:graphicData>
            </a:graphic>
          </wp:inline>
        </w:drawing>
      </w:r>
      <w:r>
        <w:rPr>
          <w:color w:val="000000"/>
          <w:sz w:val="27"/>
          <w:szCs w:val="27"/>
        </w:rPr>
        <w:br/>
      </w:r>
      <w:r>
        <w:rPr>
          <w:rStyle w:val="Strong"/>
          <w:rFonts w:eastAsiaTheme="majorEastAsia"/>
          <w:color w:val="000000"/>
          <w:sz w:val="27"/>
          <w:szCs w:val="27"/>
        </w:rPr>
        <w:t xml:space="preserve">Figure 5.20 - </w:t>
      </w:r>
      <w:proofErr w:type="spellStart"/>
      <w:r>
        <w:rPr>
          <w:rStyle w:val="Strong"/>
          <w:rFonts w:eastAsiaTheme="majorEastAsia"/>
          <w:color w:val="000000"/>
          <w:sz w:val="27"/>
          <w:szCs w:val="27"/>
        </w:rPr>
        <w:t>Mutex</w:t>
      </w:r>
      <w:proofErr w:type="spellEnd"/>
      <w:r>
        <w:rPr>
          <w:rStyle w:val="Strong"/>
          <w:rFonts w:eastAsiaTheme="majorEastAsia"/>
          <w:color w:val="000000"/>
          <w:sz w:val="27"/>
          <w:szCs w:val="27"/>
        </w:rPr>
        <w:t xml:space="preserve"> dispatcher object</w:t>
      </w:r>
    </w:p>
    <w:p w:rsidR="00AD06C8" w:rsidRPr="00D17521" w:rsidRDefault="00AD06C8" w:rsidP="00137B94">
      <w:pPr>
        <w:pStyle w:val="Heading4"/>
        <w:jc w:val="both"/>
        <w:rPr>
          <w:i w:val="0"/>
          <w:color w:val="000000"/>
          <w:sz w:val="24"/>
          <w:szCs w:val="24"/>
        </w:rPr>
      </w:pPr>
      <w:r w:rsidRPr="00D17521">
        <w:rPr>
          <w:i w:val="0"/>
          <w:color w:val="000000"/>
          <w:sz w:val="24"/>
          <w:szCs w:val="24"/>
        </w:rPr>
        <w:t>5.9.2 Synchronization in Linux</w:t>
      </w:r>
    </w:p>
    <w:p w:rsidR="00AD06C8" w:rsidRDefault="00AD06C8" w:rsidP="00137B94">
      <w:pPr>
        <w:pStyle w:val="NormalWeb"/>
        <w:jc w:val="both"/>
        <w:rPr>
          <w:color w:val="000000"/>
          <w:sz w:val="27"/>
          <w:szCs w:val="27"/>
        </w:rPr>
      </w:pPr>
      <w:r>
        <w:rPr>
          <w:noProof/>
          <w:color w:val="000000"/>
          <w:sz w:val="27"/>
          <w:szCs w:val="27"/>
        </w:rPr>
        <w:drawing>
          <wp:inline distT="0" distB="0" distL="0" distR="0">
            <wp:extent cx="4676775" cy="1057275"/>
            <wp:effectExtent l="19050" t="0" r="9525" b="0"/>
            <wp:docPr id="66" name="Picture 66" descr="https://www.cs.uic.edu/~jbell/CourseNotes/OperatingSystems/images/Chapter5/in-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uic.edu/~jbell/CourseNotes/OperatingSystems/images/Chapter5/in-5_1.jpg"/>
                    <pic:cNvPicPr>
                      <a:picLocks noChangeAspect="1" noChangeArrowheads="1"/>
                    </pic:cNvPicPr>
                  </pic:nvPicPr>
                  <pic:blipFill>
                    <a:blip r:embed="rId63"/>
                    <a:srcRect/>
                    <a:stretch>
                      <a:fillRect/>
                    </a:stretch>
                  </pic:blipFill>
                  <pic:spPr bwMode="auto">
                    <a:xfrm>
                      <a:off x="0" y="0"/>
                      <a:ext cx="4676775" cy="1057275"/>
                    </a:xfrm>
                    <a:prstGeom prst="rect">
                      <a:avLst/>
                    </a:prstGeom>
                    <a:noFill/>
                    <a:ln w="9525">
                      <a:noFill/>
                      <a:miter lim="800000"/>
                      <a:headEnd/>
                      <a:tailEnd/>
                    </a:ln>
                  </pic:spPr>
                </pic:pic>
              </a:graphicData>
            </a:graphic>
          </wp:inline>
        </w:drawing>
      </w:r>
    </w:p>
    <w:p w:rsidR="00AD06C8" w:rsidRPr="00D17521" w:rsidRDefault="00AD06C8" w:rsidP="00137B94">
      <w:pPr>
        <w:pStyle w:val="Heading4"/>
        <w:jc w:val="both"/>
        <w:rPr>
          <w:i w:val="0"/>
          <w:color w:val="000000"/>
          <w:sz w:val="24"/>
          <w:szCs w:val="24"/>
        </w:rPr>
      </w:pPr>
      <w:r w:rsidRPr="00D17521">
        <w:rPr>
          <w:i w:val="0"/>
          <w:color w:val="000000"/>
          <w:sz w:val="24"/>
          <w:szCs w:val="24"/>
        </w:rPr>
        <w:t>5.9.3 Synchronization in Solaris</w:t>
      </w:r>
    </w:p>
    <w:p w:rsidR="00AD06C8" w:rsidRDefault="00AD06C8" w:rsidP="00137B94">
      <w:pPr>
        <w:numPr>
          <w:ilvl w:val="0"/>
          <w:numId w:val="91"/>
        </w:numPr>
        <w:spacing w:before="100" w:beforeAutospacing="1" w:after="100" w:afterAutospacing="1" w:line="240" w:lineRule="auto"/>
        <w:jc w:val="both"/>
        <w:rPr>
          <w:color w:val="000000"/>
          <w:sz w:val="27"/>
          <w:szCs w:val="27"/>
        </w:rPr>
      </w:pPr>
      <w:r>
        <w:rPr>
          <w:color w:val="000000"/>
          <w:sz w:val="27"/>
          <w:szCs w:val="27"/>
        </w:rPr>
        <w:t xml:space="preserve">Solaris controls access to critical sections using five tools: semaphores, condition variables, adaptive </w:t>
      </w:r>
      <w:proofErr w:type="spellStart"/>
      <w:r>
        <w:rPr>
          <w:color w:val="000000"/>
          <w:sz w:val="27"/>
          <w:szCs w:val="27"/>
        </w:rPr>
        <w:t>mutexes</w:t>
      </w:r>
      <w:proofErr w:type="spellEnd"/>
      <w:r>
        <w:rPr>
          <w:color w:val="000000"/>
          <w:sz w:val="27"/>
          <w:szCs w:val="27"/>
        </w:rPr>
        <w:t>, reader-writer locks, and turnstiles. The first two are as described above, and the other three are described here:</w:t>
      </w:r>
    </w:p>
    <w:p w:rsidR="00AD06C8" w:rsidRPr="00D17521" w:rsidRDefault="00AD06C8" w:rsidP="00137B94">
      <w:pPr>
        <w:pStyle w:val="Heading4"/>
        <w:jc w:val="both"/>
        <w:rPr>
          <w:i w:val="0"/>
          <w:color w:val="000000"/>
          <w:sz w:val="24"/>
          <w:szCs w:val="24"/>
        </w:rPr>
      </w:pPr>
      <w:r w:rsidRPr="00D17521">
        <w:rPr>
          <w:i w:val="0"/>
          <w:color w:val="000000"/>
          <w:sz w:val="24"/>
          <w:szCs w:val="24"/>
        </w:rPr>
        <w:t xml:space="preserve">Adaptive </w:t>
      </w:r>
      <w:proofErr w:type="spellStart"/>
      <w:r w:rsidRPr="00D17521">
        <w:rPr>
          <w:i w:val="0"/>
          <w:color w:val="000000"/>
          <w:sz w:val="24"/>
          <w:szCs w:val="24"/>
        </w:rPr>
        <w:t>Mutexes</w:t>
      </w:r>
      <w:proofErr w:type="spellEnd"/>
    </w:p>
    <w:p w:rsidR="00AD06C8" w:rsidRDefault="00AD06C8" w:rsidP="00137B94">
      <w:pPr>
        <w:numPr>
          <w:ilvl w:val="0"/>
          <w:numId w:val="92"/>
        </w:numPr>
        <w:spacing w:before="100" w:beforeAutospacing="1" w:after="100" w:afterAutospacing="1" w:line="240" w:lineRule="auto"/>
        <w:jc w:val="both"/>
        <w:rPr>
          <w:color w:val="000000"/>
          <w:sz w:val="27"/>
          <w:szCs w:val="27"/>
        </w:rPr>
      </w:pPr>
      <w:r>
        <w:rPr>
          <w:color w:val="000000"/>
          <w:sz w:val="27"/>
          <w:szCs w:val="27"/>
        </w:rPr>
        <w:t xml:space="preserve">Adaptive </w:t>
      </w:r>
      <w:proofErr w:type="spellStart"/>
      <w:r>
        <w:rPr>
          <w:color w:val="000000"/>
          <w:sz w:val="27"/>
          <w:szCs w:val="27"/>
        </w:rPr>
        <w:t>mutexes</w:t>
      </w:r>
      <w:proofErr w:type="spellEnd"/>
      <w:r>
        <w:rPr>
          <w:color w:val="000000"/>
          <w:sz w:val="27"/>
          <w:szCs w:val="27"/>
        </w:rPr>
        <w:t xml:space="preserve"> are basically binary semaphores that are implemented differently depending upon the conditions:</w:t>
      </w:r>
    </w:p>
    <w:p w:rsidR="00AD06C8" w:rsidRDefault="00AD06C8" w:rsidP="00137B94">
      <w:pPr>
        <w:numPr>
          <w:ilvl w:val="1"/>
          <w:numId w:val="92"/>
        </w:numPr>
        <w:spacing w:before="100" w:beforeAutospacing="1" w:after="100" w:afterAutospacing="1" w:line="240" w:lineRule="auto"/>
        <w:jc w:val="both"/>
        <w:rPr>
          <w:color w:val="000000"/>
          <w:sz w:val="27"/>
          <w:szCs w:val="27"/>
        </w:rPr>
      </w:pPr>
      <w:r>
        <w:rPr>
          <w:color w:val="000000"/>
          <w:sz w:val="27"/>
          <w:szCs w:val="27"/>
        </w:rPr>
        <w:t>On a single processor system, the semaphore sleeps when it is blocked, until the block is released.</w:t>
      </w:r>
    </w:p>
    <w:p w:rsidR="00AD06C8" w:rsidRDefault="00AD06C8" w:rsidP="00137B94">
      <w:pPr>
        <w:numPr>
          <w:ilvl w:val="1"/>
          <w:numId w:val="92"/>
        </w:numPr>
        <w:spacing w:before="100" w:beforeAutospacing="1" w:after="100" w:afterAutospacing="1" w:line="240" w:lineRule="auto"/>
        <w:jc w:val="both"/>
        <w:rPr>
          <w:color w:val="000000"/>
          <w:sz w:val="27"/>
          <w:szCs w:val="27"/>
        </w:rPr>
      </w:pPr>
      <w:r>
        <w:rPr>
          <w:color w:val="000000"/>
          <w:sz w:val="27"/>
          <w:szCs w:val="27"/>
        </w:rPr>
        <w:t>On a multi-processor system, if the thread that is blocking the semaphore is running on the same processor as the thread that is blocked, or if the blocking thread is not running at all, then the blocked thread sleeps just like a single processor system.</w:t>
      </w:r>
    </w:p>
    <w:p w:rsidR="00AD06C8" w:rsidRDefault="00AD06C8" w:rsidP="00137B94">
      <w:pPr>
        <w:numPr>
          <w:ilvl w:val="1"/>
          <w:numId w:val="92"/>
        </w:numPr>
        <w:spacing w:before="100" w:beforeAutospacing="1" w:after="100" w:afterAutospacing="1" w:line="240" w:lineRule="auto"/>
        <w:jc w:val="both"/>
        <w:rPr>
          <w:color w:val="000000"/>
          <w:sz w:val="27"/>
          <w:szCs w:val="27"/>
        </w:rPr>
      </w:pPr>
      <w:r>
        <w:rPr>
          <w:color w:val="000000"/>
          <w:sz w:val="27"/>
          <w:szCs w:val="27"/>
        </w:rPr>
        <w:t>However if the blocking thread is currently running on a different processor than the blocked thread, then the blocked thread does a spinlock, under the assumption that the block will soon be released.</w:t>
      </w:r>
    </w:p>
    <w:p w:rsidR="00AD06C8" w:rsidRDefault="00AD06C8" w:rsidP="00137B94">
      <w:pPr>
        <w:numPr>
          <w:ilvl w:val="1"/>
          <w:numId w:val="92"/>
        </w:numPr>
        <w:spacing w:before="100" w:beforeAutospacing="1" w:after="100" w:afterAutospacing="1" w:line="240" w:lineRule="auto"/>
        <w:jc w:val="both"/>
        <w:rPr>
          <w:color w:val="000000"/>
          <w:sz w:val="27"/>
          <w:szCs w:val="27"/>
        </w:rPr>
      </w:pPr>
      <w:r>
        <w:rPr>
          <w:color w:val="000000"/>
          <w:sz w:val="27"/>
          <w:szCs w:val="27"/>
        </w:rPr>
        <w:t xml:space="preserve">Adaptive </w:t>
      </w:r>
      <w:proofErr w:type="spellStart"/>
      <w:r>
        <w:rPr>
          <w:color w:val="000000"/>
          <w:sz w:val="27"/>
          <w:szCs w:val="27"/>
        </w:rPr>
        <w:t>mutexes</w:t>
      </w:r>
      <w:proofErr w:type="spellEnd"/>
      <w:r>
        <w:rPr>
          <w:color w:val="000000"/>
          <w:sz w:val="27"/>
          <w:szCs w:val="27"/>
        </w:rPr>
        <w:t xml:space="preserve"> are only used for protecting short critical sections, where the benefit of not doing context switching is worth a short bit of </w:t>
      </w:r>
      <w:proofErr w:type="spellStart"/>
      <w:r>
        <w:rPr>
          <w:color w:val="000000"/>
          <w:sz w:val="27"/>
          <w:szCs w:val="27"/>
        </w:rPr>
        <w:t>spinlocking</w:t>
      </w:r>
      <w:proofErr w:type="spellEnd"/>
      <w:r>
        <w:rPr>
          <w:color w:val="000000"/>
          <w:sz w:val="27"/>
          <w:szCs w:val="27"/>
        </w:rPr>
        <w:t>. Otherwise traditional semaphores and condition variables are used.</w:t>
      </w:r>
    </w:p>
    <w:p w:rsidR="00AD06C8" w:rsidRPr="00D17521" w:rsidRDefault="00AD06C8" w:rsidP="00137B94">
      <w:pPr>
        <w:pStyle w:val="Heading4"/>
        <w:jc w:val="both"/>
        <w:rPr>
          <w:i w:val="0"/>
          <w:color w:val="000000"/>
          <w:sz w:val="28"/>
          <w:szCs w:val="28"/>
        </w:rPr>
      </w:pPr>
      <w:r w:rsidRPr="00D17521">
        <w:rPr>
          <w:i w:val="0"/>
          <w:color w:val="000000"/>
          <w:sz w:val="28"/>
          <w:szCs w:val="28"/>
        </w:rPr>
        <w:lastRenderedPageBreak/>
        <w:t>Reader-Writer Locks</w:t>
      </w:r>
    </w:p>
    <w:p w:rsidR="00AD06C8" w:rsidRDefault="00AD06C8" w:rsidP="00137B94">
      <w:pPr>
        <w:numPr>
          <w:ilvl w:val="0"/>
          <w:numId w:val="93"/>
        </w:numPr>
        <w:spacing w:before="100" w:beforeAutospacing="1" w:after="100" w:afterAutospacing="1" w:line="240" w:lineRule="auto"/>
        <w:jc w:val="both"/>
        <w:rPr>
          <w:color w:val="000000"/>
          <w:sz w:val="27"/>
          <w:szCs w:val="27"/>
        </w:rPr>
      </w:pPr>
      <w:r>
        <w:rPr>
          <w:color w:val="000000"/>
          <w:sz w:val="27"/>
          <w:szCs w:val="27"/>
        </w:rPr>
        <w:t>Reader-writer locks are used only for protecting longer sections of code which are accessed frequently but which are changed infrequently.</w:t>
      </w:r>
    </w:p>
    <w:p w:rsidR="00AD06C8" w:rsidRPr="00D17521" w:rsidRDefault="00AD06C8" w:rsidP="00137B94">
      <w:pPr>
        <w:pStyle w:val="Heading4"/>
        <w:jc w:val="both"/>
        <w:rPr>
          <w:i w:val="0"/>
          <w:color w:val="000000"/>
          <w:sz w:val="24"/>
          <w:szCs w:val="24"/>
        </w:rPr>
      </w:pPr>
      <w:r w:rsidRPr="00D17521">
        <w:rPr>
          <w:i w:val="0"/>
          <w:color w:val="000000"/>
          <w:sz w:val="24"/>
          <w:szCs w:val="24"/>
        </w:rPr>
        <w:t>Turnstiles</w:t>
      </w:r>
    </w:p>
    <w:p w:rsidR="00AD06C8" w:rsidRDefault="00AD06C8" w:rsidP="00137B94">
      <w:pPr>
        <w:numPr>
          <w:ilvl w:val="0"/>
          <w:numId w:val="94"/>
        </w:numPr>
        <w:spacing w:before="100" w:beforeAutospacing="1" w:after="100" w:afterAutospacing="1" w:line="240" w:lineRule="auto"/>
        <w:jc w:val="both"/>
        <w:rPr>
          <w:color w:val="000000"/>
          <w:sz w:val="27"/>
          <w:szCs w:val="27"/>
        </w:rPr>
      </w:pPr>
      <w:r>
        <w:rPr>
          <w:color w:val="000000"/>
          <w:sz w:val="27"/>
          <w:szCs w:val="27"/>
        </w:rPr>
        <w:t>A </w:t>
      </w:r>
      <w:r>
        <w:rPr>
          <w:rStyle w:val="Strong"/>
          <w:i/>
          <w:iCs/>
          <w:color w:val="000000"/>
          <w:sz w:val="27"/>
          <w:szCs w:val="27"/>
        </w:rPr>
        <w:t>turnstile</w:t>
      </w:r>
      <w:r>
        <w:rPr>
          <w:color w:val="000000"/>
          <w:sz w:val="27"/>
          <w:szCs w:val="27"/>
        </w:rPr>
        <w:t> is a queue of threads waiting on a lock.</w:t>
      </w:r>
    </w:p>
    <w:p w:rsidR="00AD06C8" w:rsidRDefault="00AD06C8" w:rsidP="00137B94">
      <w:pPr>
        <w:numPr>
          <w:ilvl w:val="0"/>
          <w:numId w:val="94"/>
        </w:numPr>
        <w:spacing w:before="100" w:beforeAutospacing="1" w:after="100" w:afterAutospacing="1" w:line="240" w:lineRule="auto"/>
        <w:jc w:val="both"/>
        <w:rPr>
          <w:color w:val="000000"/>
          <w:sz w:val="27"/>
          <w:szCs w:val="27"/>
        </w:rPr>
      </w:pPr>
      <w:r>
        <w:rPr>
          <w:color w:val="000000"/>
          <w:sz w:val="27"/>
          <w:szCs w:val="27"/>
        </w:rPr>
        <w:t>Each synchronized object which has threads blocked waiting for access to it needs a separate turnstile. For efficiency, however, the turnstile is associated with the thread currently holding the object, rather than the object itself.</w:t>
      </w:r>
    </w:p>
    <w:p w:rsidR="00AD06C8" w:rsidRDefault="00AD06C8" w:rsidP="00137B94">
      <w:pPr>
        <w:numPr>
          <w:ilvl w:val="0"/>
          <w:numId w:val="94"/>
        </w:numPr>
        <w:spacing w:before="100" w:beforeAutospacing="1" w:after="100" w:afterAutospacing="1" w:line="240" w:lineRule="auto"/>
        <w:jc w:val="both"/>
        <w:rPr>
          <w:color w:val="000000"/>
          <w:sz w:val="27"/>
          <w:szCs w:val="27"/>
        </w:rPr>
      </w:pPr>
      <w:r>
        <w:rPr>
          <w:color w:val="000000"/>
          <w:sz w:val="27"/>
          <w:szCs w:val="27"/>
        </w:rPr>
        <w:t>In order to prevent </w:t>
      </w:r>
      <w:r>
        <w:rPr>
          <w:rStyle w:val="Strong"/>
          <w:i/>
          <w:iCs/>
          <w:color w:val="000000"/>
          <w:sz w:val="27"/>
          <w:szCs w:val="27"/>
        </w:rPr>
        <w:t>priority inversion, </w:t>
      </w:r>
      <w:r>
        <w:rPr>
          <w:color w:val="000000"/>
          <w:sz w:val="27"/>
          <w:szCs w:val="27"/>
        </w:rPr>
        <w:t>the thread holding a lock for an object will temporarily acquire the highest priority of any process in the turnstile waiting for the blocked object. This is called a </w:t>
      </w:r>
      <w:r>
        <w:rPr>
          <w:rStyle w:val="Strong"/>
          <w:i/>
          <w:iCs/>
          <w:color w:val="000000"/>
          <w:sz w:val="27"/>
          <w:szCs w:val="27"/>
        </w:rPr>
        <w:t>priority-inheritance protocol.</w:t>
      </w:r>
    </w:p>
    <w:p w:rsidR="00AD06C8" w:rsidRDefault="00AD06C8" w:rsidP="00137B94">
      <w:pPr>
        <w:numPr>
          <w:ilvl w:val="0"/>
          <w:numId w:val="94"/>
        </w:numPr>
        <w:spacing w:before="100" w:beforeAutospacing="1" w:after="100" w:afterAutospacing="1" w:line="240" w:lineRule="auto"/>
        <w:jc w:val="both"/>
        <w:rPr>
          <w:color w:val="000000"/>
          <w:sz w:val="27"/>
          <w:szCs w:val="27"/>
        </w:rPr>
      </w:pPr>
      <w:r>
        <w:rPr>
          <w:color w:val="000000"/>
          <w:sz w:val="27"/>
          <w:szCs w:val="27"/>
        </w:rPr>
        <w:t>User threads are controlled the same as for kernel threads, except that the priority-inheritance protocol does not apply.</w:t>
      </w:r>
    </w:p>
    <w:p w:rsidR="00AD06C8" w:rsidRPr="00D17521" w:rsidRDefault="00AD06C8" w:rsidP="00137B94">
      <w:pPr>
        <w:pStyle w:val="Heading3"/>
        <w:jc w:val="both"/>
        <w:rPr>
          <w:color w:val="000000"/>
          <w:sz w:val="28"/>
          <w:szCs w:val="28"/>
        </w:rPr>
      </w:pPr>
      <w:r w:rsidRPr="00D17521">
        <w:rPr>
          <w:color w:val="000000"/>
          <w:sz w:val="28"/>
          <w:szCs w:val="28"/>
        </w:rPr>
        <w:t xml:space="preserve">5.10 Alternate Approaches </w:t>
      </w:r>
    </w:p>
    <w:p w:rsidR="002014D2" w:rsidRPr="00CE5111" w:rsidRDefault="002014D2" w:rsidP="00137B94">
      <w:pPr>
        <w:pStyle w:val="ListParagraph"/>
        <w:numPr>
          <w:ilvl w:val="1"/>
          <w:numId w:val="95"/>
        </w:numPr>
        <w:jc w:val="both"/>
      </w:pPr>
      <w:r w:rsidRPr="00CE5111">
        <w:t xml:space="preserve">Transactional Memory </w:t>
      </w:r>
    </w:p>
    <w:p w:rsidR="002014D2" w:rsidRPr="00CE5111" w:rsidRDefault="002014D2" w:rsidP="00137B94">
      <w:pPr>
        <w:pStyle w:val="ListParagraph"/>
        <w:numPr>
          <w:ilvl w:val="1"/>
          <w:numId w:val="95"/>
        </w:numPr>
        <w:jc w:val="both"/>
      </w:pPr>
      <w:proofErr w:type="spellStart"/>
      <w:r w:rsidRPr="00CE5111">
        <w:t>OpenMP</w:t>
      </w:r>
      <w:proofErr w:type="spellEnd"/>
    </w:p>
    <w:p w:rsidR="00CE5111" w:rsidRPr="00CE5111" w:rsidRDefault="00CE5111" w:rsidP="00137B94">
      <w:pPr>
        <w:pStyle w:val="ListParagraph"/>
        <w:numPr>
          <w:ilvl w:val="1"/>
          <w:numId w:val="95"/>
        </w:numPr>
        <w:jc w:val="both"/>
      </w:pPr>
      <w:r w:rsidRPr="00CE5111">
        <w:t xml:space="preserve">Functional Programming </w:t>
      </w:r>
      <w:proofErr w:type="spellStart"/>
      <w:r w:rsidRPr="00CE5111">
        <w:t>Langua</w:t>
      </w:r>
      <w:proofErr w:type="spellEnd"/>
    </w:p>
    <w:p w:rsidR="00AD06C8" w:rsidRDefault="00AD06C8" w:rsidP="00137B94">
      <w:pPr>
        <w:pStyle w:val="NormalWeb"/>
        <w:jc w:val="both"/>
        <w:rPr>
          <w:b/>
          <w:bCs/>
          <w:color w:val="000000"/>
          <w:sz w:val="27"/>
          <w:szCs w:val="27"/>
        </w:rPr>
      </w:pPr>
      <w:r>
        <w:rPr>
          <w:color w:val="000000"/>
          <w:sz w:val="27"/>
          <w:szCs w:val="27"/>
        </w:rPr>
        <w:t> </w:t>
      </w:r>
      <w:r w:rsidR="00CE5111" w:rsidRPr="00CE5111">
        <w:rPr>
          <w:b/>
          <w:bCs/>
          <w:color w:val="000000"/>
          <w:sz w:val="27"/>
          <w:szCs w:val="27"/>
        </w:rPr>
        <w:t>Transactional Memory</w:t>
      </w:r>
    </w:p>
    <w:p w:rsidR="002014D2" w:rsidRPr="00CE5111" w:rsidRDefault="002014D2" w:rsidP="00137B94">
      <w:pPr>
        <w:pStyle w:val="NormalWeb"/>
        <w:numPr>
          <w:ilvl w:val="0"/>
          <w:numId w:val="96"/>
        </w:numPr>
        <w:jc w:val="both"/>
        <w:rPr>
          <w:color w:val="000000"/>
          <w:sz w:val="27"/>
          <w:szCs w:val="27"/>
        </w:rPr>
      </w:pPr>
      <w:r w:rsidRPr="00CE5111">
        <w:rPr>
          <w:color w:val="000000"/>
          <w:sz w:val="27"/>
          <w:szCs w:val="27"/>
        </w:rPr>
        <w:t xml:space="preserve">A </w:t>
      </w:r>
      <w:r w:rsidRPr="00CE5111">
        <w:rPr>
          <w:b/>
          <w:bCs/>
          <w:color w:val="000000"/>
          <w:sz w:val="27"/>
          <w:szCs w:val="27"/>
        </w:rPr>
        <w:t xml:space="preserve">memory transaction </w:t>
      </w:r>
      <w:r w:rsidRPr="00CE5111">
        <w:rPr>
          <w:color w:val="000000"/>
          <w:sz w:val="27"/>
          <w:szCs w:val="27"/>
        </w:rPr>
        <w:t>is a sequence of read-write operations to memory that are performed atomically.</w:t>
      </w:r>
    </w:p>
    <w:p w:rsidR="00CE5111" w:rsidRPr="00CE5111" w:rsidRDefault="00D17521" w:rsidP="00137B94">
      <w:pPr>
        <w:pStyle w:val="NormalWeb"/>
        <w:jc w:val="both"/>
        <w:rPr>
          <w:color w:val="000000"/>
          <w:sz w:val="27"/>
          <w:szCs w:val="27"/>
        </w:rPr>
      </w:pPr>
      <w:proofErr w:type="gramStart"/>
      <w:r>
        <w:rPr>
          <w:b/>
          <w:bCs/>
          <w:color w:val="000000"/>
          <w:sz w:val="27"/>
          <w:szCs w:val="27"/>
        </w:rPr>
        <w:t>void</w:t>
      </w:r>
      <w:r w:rsidR="00CE5111" w:rsidRPr="00CE5111">
        <w:rPr>
          <w:b/>
          <w:bCs/>
          <w:color w:val="000000"/>
          <w:sz w:val="27"/>
          <w:szCs w:val="27"/>
        </w:rPr>
        <w:t>update()</w:t>
      </w:r>
      <w:proofErr w:type="gramEnd"/>
    </w:p>
    <w:p w:rsidR="00CE5111" w:rsidRPr="00CE5111" w:rsidRDefault="00CE5111" w:rsidP="00137B94">
      <w:pPr>
        <w:pStyle w:val="NormalWeb"/>
        <w:jc w:val="both"/>
        <w:rPr>
          <w:color w:val="000000"/>
          <w:sz w:val="27"/>
          <w:szCs w:val="27"/>
        </w:rPr>
      </w:pPr>
      <w:r w:rsidRPr="00CE5111">
        <w:rPr>
          <w:b/>
          <w:bCs/>
          <w:color w:val="000000"/>
          <w:sz w:val="27"/>
          <w:szCs w:val="27"/>
        </w:rPr>
        <w:t>{</w:t>
      </w:r>
    </w:p>
    <w:p w:rsidR="00CE5111" w:rsidRPr="00CE5111" w:rsidRDefault="00CE5111" w:rsidP="00137B94">
      <w:pPr>
        <w:pStyle w:val="NormalWeb"/>
        <w:jc w:val="both"/>
        <w:rPr>
          <w:color w:val="000000"/>
          <w:sz w:val="27"/>
          <w:szCs w:val="27"/>
        </w:rPr>
      </w:pPr>
      <w:r w:rsidRPr="00CE5111">
        <w:rPr>
          <w:b/>
          <w:bCs/>
          <w:color w:val="000000"/>
          <w:sz w:val="27"/>
          <w:szCs w:val="27"/>
        </w:rPr>
        <w:t>/*</w:t>
      </w:r>
      <w:r w:rsidRPr="00CE5111">
        <w:rPr>
          <w:b/>
          <w:bCs/>
          <w:color w:val="000000"/>
          <w:sz w:val="27"/>
          <w:szCs w:val="27"/>
        </w:rPr>
        <w:tab/>
        <w:t>read/write</w:t>
      </w:r>
      <w:r w:rsidRPr="00CE5111">
        <w:rPr>
          <w:b/>
          <w:bCs/>
          <w:color w:val="000000"/>
          <w:sz w:val="27"/>
          <w:szCs w:val="27"/>
        </w:rPr>
        <w:tab/>
        <w:t>memory</w:t>
      </w:r>
      <w:r w:rsidRPr="00CE5111">
        <w:rPr>
          <w:b/>
          <w:bCs/>
          <w:color w:val="000000"/>
          <w:sz w:val="27"/>
          <w:szCs w:val="27"/>
        </w:rPr>
        <w:tab/>
        <w:t>*/</w:t>
      </w:r>
    </w:p>
    <w:p w:rsidR="00CE5111" w:rsidRDefault="00CE5111" w:rsidP="00137B94">
      <w:pPr>
        <w:pStyle w:val="NormalWeb"/>
        <w:jc w:val="both"/>
        <w:rPr>
          <w:color w:val="000000"/>
          <w:sz w:val="27"/>
          <w:szCs w:val="27"/>
        </w:rPr>
      </w:pPr>
      <w:r w:rsidRPr="00CE5111">
        <w:rPr>
          <w:b/>
          <w:bCs/>
          <w:color w:val="000000"/>
          <w:sz w:val="27"/>
          <w:szCs w:val="27"/>
        </w:rPr>
        <w:t>}</w:t>
      </w:r>
    </w:p>
    <w:p w:rsidR="00CE5111" w:rsidRPr="00CE5111" w:rsidRDefault="00CE5111" w:rsidP="00137B94">
      <w:pPr>
        <w:pStyle w:val="NormalWeb"/>
        <w:jc w:val="both"/>
        <w:rPr>
          <w:color w:val="000000"/>
          <w:sz w:val="27"/>
          <w:szCs w:val="27"/>
        </w:rPr>
      </w:pPr>
      <w:proofErr w:type="spellStart"/>
      <w:r w:rsidRPr="00CE5111">
        <w:rPr>
          <w:color w:val="000000"/>
          <w:sz w:val="27"/>
          <w:szCs w:val="27"/>
        </w:rPr>
        <w:t>OpenMP</w:t>
      </w:r>
      <w:proofErr w:type="spellEnd"/>
    </w:p>
    <w:p w:rsidR="00CE5111" w:rsidRPr="00CE5111" w:rsidRDefault="00CE5111" w:rsidP="00137B94">
      <w:pPr>
        <w:pStyle w:val="NormalWeb"/>
        <w:jc w:val="both"/>
        <w:rPr>
          <w:color w:val="000000"/>
          <w:sz w:val="27"/>
          <w:szCs w:val="27"/>
        </w:rPr>
      </w:pPr>
    </w:p>
    <w:p w:rsidR="00CE5111" w:rsidRDefault="00CE5111" w:rsidP="00137B94">
      <w:pPr>
        <w:pStyle w:val="NormalWeb"/>
        <w:jc w:val="both"/>
        <w:rPr>
          <w:color w:val="000000"/>
          <w:sz w:val="27"/>
          <w:szCs w:val="27"/>
        </w:rPr>
      </w:pPr>
      <w:r>
        <w:rPr>
          <w:noProof/>
          <w:color w:val="000000"/>
          <w:sz w:val="27"/>
          <w:szCs w:val="27"/>
        </w:rPr>
        <w:lastRenderedPageBreak/>
        <w:drawing>
          <wp:inline distT="0" distB="0" distL="0" distR="0">
            <wp:extent cx="5962650" cy="4600575"/>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srcRect/>
                    <a:stretch>
                      <a:fillRect/>
                    </a:stretch>
                  </pic:blipFill>
                  <pic:spPr bwMode="auto">
                    <a:xfrm>
                      <a:off x="0" y="0"/>
                      <a:ext cx="5962650" cy="4600575"/>
                    </a:xfrm>
                    <a:prstGeom prst="rect">
                      <a:avLst/>
                    </a:prstGeom>
                    <a:noFill/>
                    <a:ln w="9525">
                      <a:noFill/>
                      <a:miter lim="800000"/>
                      <a:headEnd/>
                      <a:tailEnd/>
                    </a:ln>
                  </pic:spPr>
                </pic:pic>
              </a:graphicData>
            </a:graphic>
          </wp:inline>
        </w:drawing>
      </w:r>
    </w:p>
    <w:p w:rsidR="00AD06C8" w:rsidRPr="00D17521" w:rsidRDefault="003170BD" w:rsidP="00137B94">
      <w:pPr>
        <w:jc w:val="both"/>
        <w:rPr>
          <w:color w:val="000000"/>
          <w:sz w:val="28"/>
          <w:szCs w:val="28"/>
        </w:rPr>
      </w:pPr>
      <w:r w:rsidRPr="003170BD">
        <w:rPr>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4pt;height:24pt"/>
        </w:pict>
      </w:r>
      <w:r w:rsidR="00CE5111" w:rsidRPr="00D17521">
        <w:rPr>
          <w:b/>
          <w:bCs/>
          <w:color w:val="000000"/>
          <w:sz w:val="28"/>
          <w:szCs w:val="28"/>
        </w:rPr>
        <w:t>Functional Programming Languages</w:t>
      </w:r>
    </w:p>
    <w:p w:rsidR="002014D2" w:rsidRPr="00CE5111" w:rsidRDefault="002014D2" w:rsidP="00137B94">
      <w:pPr>
        <w:numPr>
          <w:ilvl w:val="0"/>
          <w:numId w:val="97"/>
        </w:numPr>
        <w:jc w:val="both"/>
        <w:rPr>
          <w:color w:val="000000"/>
          <w:sz w:val="27"/>
          <w:szCs w:val="27"/>
        </w:rPr>
      </w:pPr>
      <w:r w:rsidRPr="00CE5111">
        <w:rPr>
          <w:color w:val="000000"/>
          <w:sz w:val="27"/>
          <w:szCs w:val="27"/>
        </w:rPr>
        <w:t>Functional programming languages offer a different paradigm than procedural languages in that they do not maintain state.</w:t>
      </w:r>
    </w:p>
    <w:p w:rsidR="002014D2" w:rsidRDefault="002014D2" w:rsidP="00137B94">
      <w:pPr>
        <w:numPr>
          <w:ilvl w:val="0"/>
          <w:numId w:val="97"/>
        </w:numPr>
        <w:jc w:val="both"/>
        <w:rPr>
          <w:color w:val="000000"/>
          <w:sz w:val="27"/>
          <w:szCs w:val="27"/>
        </w:rPr>
      </w:pPr>
      <w:r w:rsidRPr="00CE5111">
        <w:rPr>
          <w:color w:val="000000"/>
          <w:sz w:val="27"/>
          <w:szCs w:val="27"/>
        </w:rPr>
        <w:t>Variables are treated as immutable and cannot change state once they have been assigned a value.</w:t>
      </w:r>
    </w:p>
    <w:p w:rsidR="00CE5111" w:rsidRDefault="00CE5111" w:rsidP="00137B94">
      <w:pPr>
        <w:pStyle w:val="ListParagraph"/>
        <w:numPr>
          <w:ilvl w:val="0"/>
          <w:numId w:val="97"/>
        </w:numPr>
        <w:jc w:val="both"/>
        <w:rPr>
          <w:color w:val="000000"/>
          <w:sz w:val="27"/>
          <w:szCs w:val="27"/>
        </w:rPr>
      </w:pPr>
      <w:r w:rsidRPr="00FA0BBF">
        <w:rPr>
          <w:color w:val="000000"/>
          <w:sz w:val="27"/>
          <w:szCs w:val="27"/>
        </w:rPr>
        <w:t xml:space="preserve">There is increasing interest in functional languages such as </w:t>
      </w:r>
      <w:proofErr w:type="spellStart"/>
      <w:r w:rsidRPr="00FA0BBF">
        <w:rPr>
          <w:color w:val="000000"/>
          <w:sz w:val="27"/>
          <w:szCs w:val="27"/>
        </w:rPr>
        <w:t>Erlang</w:t>
      </w:r>
      <w:proofErr w:type="spellEnd"/>
      <w:r w:rsidRPr="00FA0BBF">
        <w:rPr>
          <w:color w:val="000000"/>
          <w:sz w:val="27"/>
          <w:szCs w:val="27"/>
        </w:rPr>
        <w:t xml:space="preserve"> and </w:t>
      </w:r>
      <w:proofErr w:type="spellStart"/>
      <w:r w:rsidRPr="00FA0BBF">
        <w:rPr>
          <w:color w:val="000000"/>
          <w:sz w:val="27"/>
          <w:szCs w:val="27"/>
        </w:rPr>
        <w:t>Scala</w:t>
      </w:r>
      <w:proofErr w:type="spellEnd"/>
      <w:r w:rsidRPr="00FA0BBF">
        <w:rPr>
          <w:color w:val="000000"/>
          <w:sz w:val="27"/>
          <w:szCs w:val="27"/>
        </w:rPr>
        <w:t xml:space="preserve"> for their approach in handling data races</w:t>
      </w:r>
    </w:p>
    <w:p w:rsidR="00EB77EC" w:rsidRDefault="00EB77EC" w:rsidP="00137B94">
      <w:pPr>
        <w:spacing w:before="300" w:after="150" w:line="240" w:lineRule="auto"/>
        <w:jc w:val="both"/>
        <w:outlineLvl w:val="0"/>
        <w:rPr>
          <w:rFonts w:ascii="Helvetica" w:eastAsia="Times New Roman" w:hAnsi="Helvetica" w:cs="Helvetica"/>
          <w:color w:val="333333"/>
          <w:kern w:val="36"/>
          <w:sz w:val="54"/>
          <w:szCs w:val="54"/>
        </w:rPr>
      </w:pPr>
    </w:p>
    <w:p w:rsidR="00EB77EC" w:rsidRDefault="00EB77EC" w:rsidP="00137B94">
      <w:pPr>
        <w:spacing w:before="300" w:after="150" w:line="240" w:lineRule="auto"/>
        <w:jc w:val="both"/>
        <w:outlineLvl w:val="0"/>
        <w:rPr>
          <w:rFonts w:ascii="Helvetica" w:eastAsia="Times New Roman" w:hAnsi="Helvetica" w:cs="Helvetica"/>
          <w:color w:val="333333"/>
          <w:kern w:val="36"/>
          <w:sz w:val="54"/>
          <w:szCs w:val="54"/>
        </w:rPr>
      </w:pPr>
    </w:p>
    <w:p w:rsidR="00EB77EC" w:rsidRDefault="00EB77EC" w:rsidP="00137B94">
      <w:pPr>
        <w:spacing w:before="300" w:after="150" w:line="240" w:lineRule="auto"/>
        <w:jc w:val="both"/>
        <w:outlineLvl w:val="0"/>
        <w:rPr>
          <w:rFonts w:ascii="Helvetica" w:eastAsia="Times New Roman" w:hAnsi="Helvetica" w:cs="Helvetica"/>
          <w:color w:val="333333"/>
          <w:kern w:val="36"/>
          <w:sz w:val="54"/>
          <w:szCs w:val="54"/>
        </w:rPr>
      </w:pPr>
    </w:p>
    <w:p w:rsidR="00AB6FFA" w:rsidRPr="00D17521" w:rsidRDefault="00AB6FFA" w:rsidP="00137B94">
      <w:pPr>
        <w:spacing w:before="300" w:after="150" w:line="240" w:lineRule="auto"/>
        <w:jc w:val="both"/>
        <w:outlineLvl w:val="0"/>
        <w:rPr>
          <w:rFonts w:ascii="Helvetica" w:eastAsia="Times New Roman" w:hAnsi="Helvetica" w:cs="Helvetica"/>
          <w:color w:val="333333"/>
          <w:kern w:val="36"/>
          <w:sz w:val="36"/>
          <w:szCs w:val="36"/>
        </w:rPr>
      </w:pPr>
      <w:r w:rsidRPr="00D17521">
        <w:rPr>
          <w:rFonts w:ascii="Helvetica" w:eastAsia="Times New Roman" w:hAnsi="Helvetica" w:cs="Helvetica"/>
          <w:color w:val="333333"/>
          <w:kern w:val="36"/>
          <w:sz w:val="36"/>
          <w:szCs w:val="36"/>
        </w:rPr>
        <w:lastRenderedPageBreak/>
        <w:t>Chapter-</w:t>
      </w:r>
      <w:r w:rsidR="00B079F6" w:rsidRPr="00D17521">
        <w:rPr>
          <w:rFonts w:ascii="Helvetica" w:eastAsia="Times New Roman" w:hAnsi="Helvetica" w:cs="Helvetica"/>
          <w:color w:val="333333"/>
          <w:kern w:val="36"/>
          <w:sz w:val="36"/>
          <w:szCs w:val="36"/>
        </w:rPr>
        <w:t>6</w:t>
      </w:r>
    </w:p>
    <w:p w:rsidR="00261AF2" w:rsidRPr="00D17521" w:rsidRDefault="00261AF2" w:rsidP="00137B94">
      <w:pPr>
        <w:spacing w:before="300" w:after="150" w:line="240" w:lineRule="auto"/>
        <w:jc w:val="both"/>
        <w:outlineLvl w:val="0"/>
        <w:rPr>
          <w:rFonts w:ascii="Helvetica" w:eastAsia="Times New Roman" w:hAnsi="Helvetica" w:cs="Helvetica"/>
          <w:color w:val="333333"/>
          <w:kern w:val="36"/>
          <w:sz w:val="36"/>
          <w:szCs w:val="36"/>
        </w:rPr>
      </w:pPr>
      <w:r w:rsidRPr="00D17521">
        <w:rPr>
          <w:rFonts w:ascii="Helvetica" w:eastAsia="Times New Roman" w:hAnsi="Helvetica" w:cs="Helvetica"/>
          <w:color w:val="333333"/>
          <w:kern w:val="36"/>
          <w:sz w:val="36"/>
          <w:szCs w:val="36"/>
        </w:rPr>
        <w:t>CPU Scheduling</w:t>
      </w:r>
    </w:p>
    <w:p w:rsidR="00261AF2" w:rsidRPr="00261AF2" w:rsidRDefault="00261AF2" w:rsidP="00137B94">
      <w:pPr>
        <w:spacing w:after="150" w:line="240" w:lineRule="auto"/>
        <w:jc w:val="both"/>
        <w:rPr>
          <w:rFonts w:ascii="Arial" w:eastAsia="Times New Roman" w:hAnsi="Arial" w:cs="Arial"/>
          <w:color w:val="333333"/>
          <w:sz w:val="24"/>
          <w:szCs w:val="24"/>
        </w:rPr>
      </w:pPr>
      <w:r w:rsidRPr="00261AF2">
        <w:rPr>
          <w:rFonts w:ascii="Arial" w:eastAsia="Times New Roman" w:hAnsi="Arial" w:cs="Arial"/>
          <w:color w:val="333333"/>
          <w:sz w:val="24"/>
          <w:szCs w:val="24"/>
        </w:rPr>
        <w:t xml:space="preserve">CPU scheduling is a process which allows one process to use the CPU while the execution of another process is on </w:t>
      </w:r>
      <w:proofErr w:type="gramStart"/>
      <w:r w:rsidRPr="00261AF2">
        <w:rPr>
          <w:rFonts w:ascii="Arial" w:eastAsia="Times New Roman" w:hAnsi="Arial" w:cs="Arial"/>
          <w:color w:val="333333"/>
          <w:sz w:val="24"/>
          <w:szCs w:val="24"/>
        </w:rPr>
        <w:t>hold(</w:t>
      </w:r>
      <w:proofErr w:type="gramEnd"/>
      <w:r w:rsidRPr="00261AF2">
        <w:rPr>
          <w:rFonts w:ascii="Arial" w:eastAsia="Times New Roman" w:hAnsi="Arial" w:cs="Arial"/>
          <w:color w:val="333333"/>
          <w:sz w:val="24"/>
          <w:szCs w:val="24"/>
        </w:rPr>
        <w:t>in waiting state) due to unavailability of any resource like I/O etc, thereby making full use of CPU. The aim of CPU scheduling is to make the system efficient, fast and fair.</w:t>
      </w:r>
    </w:p>
    <w:p w:rsidR="00261AF2" w:rsidRPr="00261AF2" w:rsidRDefault="00261AF2" w:rsidP="00137B94">
      <w:pPr>
        <w:spacing w:after="150" w:line="240" w:lineRule="auto"/>
        <w:jc w:val="both"/>
        <w:rPr>
          <w:rFonts w:ascii="Arial" w:eastAsia="Times New Roman" w:hAnsi="Arial" w:cs="Arial"/>
          <w:color w:val="333333"/>
          <w:sz w:val="24"/>
          <w:szCs w:val="24"/>
        </w:rPr>
      </w:pPr>
      <w:r w:rsidRPr="00261AF2">
        <w:rPr>
          <w:rFonts w:ascii="Arial" w:eastAsia="Times New Roman" w:hAnsi="Arial" w:cs="Arial"/>
          <w:color w:val="333333"/>
          <w:sz w:val="24"/>
          <w:szCs w:val="24"/>
        </w:rPr>
        <w:t>Whenever the CPU becomes idle, the operating system must select one of the processes in the </w:t>
      </w:r>
      <w:r w:rsidRPr="00261AF2">
        <w:rPr>
          <w:rFonts w:ascii="Arial" w:eastAsia="Times New Roman" w:hAnsi="Arial" w:cs="Arial"/>
          <w:b/>
          <w:bCs/>
          <w:color w:val="333333"/>
          <w:sz w:val="24"/>
          <w:szCs w:val="24"/>
        </w:rPr>
        <w:t>ready queue</w:t>
      </w:r>
      <w:r w:rsidRPr="00261AF2">
        <w:rPr>
          <w:rFonts w:ascii="Arial" w:eastAsia="Times New Roman" w:hAnsi="Arial" w:cs="Arial"/>
          <w:color w:val="333333"/>
          <w:sz w:val="24"/>
          <w:szCs w:val="24"/>
        </w:rPr>
        <w:t> to be executed. The selection process is carried out by the short-term scheduler (or CPU scheduler). The scheduler selects from among the processes in memory that are ready to execute, and allocates the CPU to one of them</w:t>
      </w:r>
    </w:p>
    <w:p w:rsidR="00261AF2" w:rsidRPr="00D17521" w:rsidRDefault="00261AF2" w:rsidP="00137B94">
      <w:pPr>
        <w:spacing w:after="150" w:line="240" w:lineRule="auto"/>
        <w:jc w:val="both"/>
        <w:rPr>
          <w:rFonts w:ascii="Arial" w:eastAsia="Times New Roman" w:hAnsi="Arial" w:cs="Arial"/>
          <w:color w:val="000000" w:themeColor="text1"/>
          <w:sz w:val="28"/>
          <w:szCs w:val="28"/>
        </w:rPr>
      </w:pPr>
      <w:r w:rsidRPr="00D17521">
        <w:rPr>
          <w:rFonts w:ascii="Arial" w:eastAsia="Times New Roman" w:hAnsi="Arial" w:cs="Arial"/>
          <w:color w:val="000000" w:themeColor="text1"/>
          <w:sz w:val="28"/>
          <w:szCs w:val="28"/>
        </w:rPr>
        <w:t>Histogram of CPU-burst Times</w:t>
      </w:r>
    </w:p>
    <w:p w:rsidR="00261AF2" w:rsidRDefault="00261AF2" w:rsidP="00137B94">
      <w:pPr>
        <w:spacing w:after="150" w:line="240" w:lineRule="auto"/>
        <w:jc w:val="both"/>
        <w:rPr>
          <w:rFonts w:ascii="Arial" w:eastAsia="Times New Roman" w:hAnsi="Arial" w:cs="Arial"/>
          <w:color w:val="333333"/>
          <w:sz w:val="24"/>
          <w:szCs w:val="24"/>
        </w:rPr>
      </w:pPr>
      <w:r w:rsidRPr="00261AF2">
        <w:rPr>
          <w:rFonts w:ascii="Arial" w:eastAsia="Times New Roman" w:hAnsi="Arial" w:cs="Arial"/>
          <w:noProof/>
          <w:color w:val="333333"/>
          <w:sz w:val="24"/>
          <w:szCs w:val="24"/>
        </w:rPr>
        <w:drawing>
          <wp:inline distT="0" distB="0" distL="0" distR="0">
            <wp:extent cx="5721350" cy="3805237"/>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19459" name="Picture 9"/>
                    <pic:cNvPicPr>
                      <a:picLocks noChangeAspect="1" noChangeArrowheads="1"/>
                    </pic:cNvPicPr>
                  </pic:nvPicPr>
                  <pic:blipFill>
                    <a:blip r:embed="rId65"/>
                    <a:srcRect/>
                    <a:stretch>
                      <a:fillRect/>
                    </a:stretch>
                  </pic:blipFill>
                  <pic:spPr bwMode="auto">
                    <a:xfrm>
                      <a:off x="0" y="0"/>
                      <a:ext cx="5721350" cy="3805237"/>
                    </a:xfrm>
                    <a:prstGeom prst="rect">
                      <a:avLst/>
                    </a:prstGeom>
                    <a:noFill/>
                    <a:ln w="9525">
                      <a:noFill/>
                      <a:miter lim="800000"/>
                      <a:headEnd/>
                      <a:tailEnd/>
                    </a:ln>
                  </pic:spPr>
                </pic:pic>
              </a:graphicData>
            </a:graphic>
          </wp:inline>
        </w:drawing>
      </w:r>
    </w:p>
    <w:p w:rsidR="00261AF2" w:rsidRDefault="00261AF2" w:rsidP="00137B94">
      <w:pPr>
        <w:jc w:val="both"/>
        <w:rPr>
          <w:rFonts w:ascii="Arial" w:eastAsia="Times New Roman" w:hAnsi="Arial" w:cs="Arial"/>
          <w:sz w:val="24"/>
          <w:szCs w:val="24"/>
        </w:rPr>
      </w:pPr>
    </w:p>
    <w:p w:rsidR="00261AF2" w:rsidRPr="00261AF2" w:rsidRDefault="00261AF2" w:rsidP="00137B94">
      <w:pPr>
        <w:tabs>
          <w:tab w:val="left" w:pos="1020"/>
        </w:tabs>
        <w:jc w:val="both"/>
        <w:rPr>
          <w:rFonts w:ascii="Helvetica" w:hAnsi="Helvetica" w:cs="Helvetica"/>
          <w:b/>
          <w:bCs/>
          <w:color w:val="333333"/>
          <w:sz w:val="28"/>
          <w:szCs w:val="28"/>
        </w:rPr>
      </w:pPr>
      <w:r w:rsidRPr="00261AF2">
        <w:rPr>
          <w:rFonts w:ascii="Helvetica" w:hAnsi="Helvetica" w:cs="Helvetica"/>
          <w:b/>
          <w:bCs/>
          <w:color w:val="333333"/>
          <w:sz w:val="28"/>
          <w:szCs w:val="28"/>
        </w:rPr>
        <w:t xml:space="preserve">Indicates there are less </w:t>
      </w:r>
      <w:proofErr w:type="spellStart"/>
      <w:r w:rsidRPr="00261AF2">
        <w:rPr>
          <w:rFonts w:ascii="Helvetica" w:hAnsi="Helvetica" w:cs="Helvetica"/>
          <w:b/>
          <w:bCs/>
          <w:color w:val="333333"/>
          <w:sz w:val="28"/>
          <w:szCs w:val="28"/>
        </w:rPr>
        <w:t>no.of</w:t>
      </w:r>
      <w:proofErr w:type="spellEnd"/>
      <w:r w:rsidRPr="00261AF2">
        <w:rPr>
          <w:rFonts w:ascii="Helvetica" w:hAnsi="Helvetica" w:cs="Helvetica"/>
          <w:b/>
          <w:bCs/>
          <w:color w:val="333333"/>
          <w:sz w:val="28"/>
          <w:szCs w:val="28"/>
        </w:rPr>
        <w:t xml:space="preserve"> longer </w:t>
      </w:r>
      <w:proofErr w:type="spellStart"/>
      <w:proofErr w:type="gramStart"/>
      <w:r w:rsidRPr="00261AF2">
        <w:rPr>
          <w:rFonts w:ascii="Helvetica" w:hAnsi="Helvetica" w:cs="Helvetica"/>
          <w:b/>
          <w:bCs/>
          <w:color w:val="333333"/>
          <w:sz w:val="28"/>
          <w:szCs w:val="28"/>
        </w:rPr>
        <w:t>cpu</w:t>
      </w:r>
      <w:proofErr w:type="spellEnd"/>
      <w:proofErr w:type="gramEnd"/>
      <w:r w:rsidRPr="00261AF2">
        <w:rPr>
          <w:rFonts w:ascii="Helvetica" w:hAnsi="Helvetica" w:cs="Helvetica"/>
          <w:b/>
          <w:bCs/>
          <w:color w:val="333333"/>
          <w:sz w:val="28"/>
          <w:szCs w:val="28"/>
        </w:rPr>
        <w:t xml:space="preserve"> burst processes and more </w:t>
      </w:r>
      <w:proofErr w:type="spellStart"/>
      <w:r w:rsidRPr="00261AF2">
        <w:rPr>
          <w:rFonts w:ascii="Helvetica" w:hAnsi="Helvetica" w:cs="Helvetica"/>
          <w:b/>
          <w:bCs/>
          <w:color w:val="333333"/>
          <w:sz w:val="28"/>
          <w:szCs w:val="28"/>
        </w:rPr>
        <w:t>no.of</w:t>
      </w:r>
      <w:proofErr w:type="spellEnd"/>
      <w:r w:rsidRPr="00261AF2">
        <w:rPr>
          <w:rFonts w:ascii="Helvetica" w:hAnsi="Helvetica" w:cs="Helvetica"/>
          <w:b/>
          <w:bCs/>
          <w:color w:val="333333"/>
          <w:sz w:val="28"/>
          <w:szCs w:val="28"/>
        </w:rPr>
        <w:t xml:space="preserve"> smaller </w:t>
      </w:r>
      <w:proofErr w:type="spellStart"/>
      <w:r w:rsidRPr="00261AF2">
        <w:rPr>
          <w:rFonts w:ascii="Helvetica" w:hAnsi="Helvetica" w:cs="Helvetica"/>
          <w:b/>
          <w:bCs/>
          <w:color w:val="333333"/>
          <w:sz w:val="28"/>
          <w:szCs w:val="28"/>
        </w:rPr>
        <w:t>cpu</w:t>
      </w:r>
      <w:proofErr w:type="spellEnd"/>
      <w:r w:rsidRPr="00261AF2">
        <w:rPr>
          <w:rFonts w:ascii="Helvetica" w:hAnsi="Helvetica" w:cs="Helvetica"/>
          <w:b/>
          <w:bCs/>
          <w:color w:val="333333"/>
          <w:sz w:val="28"/>
          <w:szCs w:val="28"/>
        </w:rPr>
        <w:t xml:space="preserve"> bursts</w:t>
      </w:r>
    </w:p>
    <w:p w:rsidR="00261AF2" w:rsidRDefault="00261AF2" w:rsidP="00137B94">
      <w:pPr>
        <w:pStyle w:val="Heading2"/>
        <w:spacing w:before="300" w:after="150"/>
        <w:jc w:val="both"/>
        <w:rPr>
          <w:rFonts w:ascii="Helvetica" w:hAnsi="Helvetica" w:cs="Helvetica"/>
          <w:b w:val="0"/>
          <w:bCs w:val="0"/>
          <w:color w:val="333333"/>
          <w:sz w:val="45"/>
          <w:szCs w:val="45"/>
        </w:rPr>
      </w:pPr>
      <w:r>
        <w:rPr>
          <w:rFonts w:ascii="Helvetica" w:hAnsi="Helvetica" w:cs="Helvetica"/>
          <w:b w:val="0"/>
          <w:bCs w:val="0"/>
          <w:color w:val="333333"/>
          <w:sz w:val="45"/>
          <w:szCs w:val="45"/>
        </w:rPr>
        <w:t>CPU Scheduling: Dispatcher</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Another component involved in the CPU scheduling function is the </w:t>
      </w:r>
      <w:r>
        <w:rPr>
          <w:rFonts w:ascii="Arial" w:hAnsi="Arial" w:cs="Arial"/>
          <w:b/>
          <w:bCs/>
          <w:color w:val="333333"/>
        </w:rPr>
        <w:t>Dispatcher</w:t>
      </w:r>
      <w:r>
        <w:rPr>
          <w:rFonts w:ascii="Arial" w:hAnsi="Arial" w:cs="Arial"/>
          <w:color w:val="333333"/>
        </w:rPr>
        <w:t>. The dispatcher is the module that gives control of the CPU to the process selected by the </w:t>
      </w:r>
      <w:r>
        <w:rPr>
          <w:rFonts w:ascii="Arial" w:hAnsi="Arial" w:cs="Arial"/>
          <w:b/>
          <w:bCs/>
          <w:color w:val="333333"/>
        </w:rPr>
        <w:t>short-term scheduler</w:t>
      </w:r>
      <w:r>
        <w:rPr>
          <w:rFonts w:ascii="Arial" w:hAnsi="Arial" w:cs="Arial"/>
          <w:color w:val="333333"/>
        </w:rPr>
        <w:t>. This function involves:</w:t>
      </w:r>
    </w:p>
    <w:p w:rsidR="00261AF2" w:rsidRDefault="00261AF2" w:rsidP="00137B94">
      <w:pPr>
        <w:numPr>
          <w:ilvl w:val="0"/>
          <w:numId w:val="1"/>
        </w:numPr>
        <w:spacing w:before="100" w:beforeAutospacing="1" w:after="100" w:afterAutospacing="1" w:line="450" w:lineRule="atLeast"/>
        <w:jc w:val="both"/>
        <w:rPr>
          <w:rFonts w:ascii="Arial" w:hAnsi="Arial" w:cs="Arial"/>
          <w:color w:val="333333"/>
        </w:rPr>
      </w:pPr>
      <w:r>
        <w:rPr>
          <w:rFonts w:ascii="Arial" w:hAnsi="Arial" w:cs="Arial"/>
          <w:color w:val="333333"/>
        </w:rPr>
        <w:lastRenderedPageBreak/>
        <w:t>Switching context</w:t>
      </w:r>
    </w:p>
    <w:p w:rsidR="00261AF2" w:rsidRDefault="00261AF2" w:rsidP="00137B94">
      <w:pPr>
        <w:numPr>
          <w:ilvl w:val="0"/>
          <w:numId w:val="1"/>
        </w:numPr>
        <w:spacing w:before="100" w:beforeAutospacing="1" w:after="100" w:afterAutospacing="1" w:line="450" w:lineRule="atLeast"/>
        <w:jc w:val="both"/>
        <w:rPr>
          <w:rFonts w:ascii="Arial" w:hAnsi="Arial" w:cs="Arial"/>
          <w:color w:val="333333"/>
        </w:rPr>
      </w:pPr>
      <w:r>
        <w:rPr>
          <w:rFonts w:ascii="Arial" w:hAnsi="Arial" w:cs="Arial"/>
          <w:color w:val="333333"/>
        </w:rPr>
        <w:t>Switching to user mode</w:t>
      </w:r>
    </w:p>
    <w:p w:rsidR="00261AF2" w:rsidRDefault="00261AF2" w:rsidP="00137B94">
      <w:pPr>
        <w:numPr>
          <w:ilvl w:val="0"/>
          <w:numId w:val="1"/>
        </w:numPr>
        <w:spacing w:before="100" w:beforeAutospacing="1" w:after="100" w:afterAutospacing="1" w:line="450" w:lineRule="atLeast"/>
        <w:jc w:val="both"/>
        <w:rPr>
          <w:rFonts w:ascii="Arial" w:hAnsi="Arial" w:cs="Arial"/>
          <w:color w:val="333333"/>
        </w:rPr>
      </w:pPr>
      <w:r>
        <w:rPr>
          <w:rFonts w:ascii="Arial" w:hAnsi="Arial" w:cs="Arial"/>
          <w:color w:val="333333"/>
        </w:rPr>
        <w:t>Jumping to the proper location in the user program to restart that program from where it left last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The dispatcher should be as fast as possible, given that it is invoked during every process switch. The time taken by the dispatcher to stop one process and start another process is known as the </w:t>
      </w:r>
      <w:r>
        <w:rPr>
          <w:rFonts w:ascii="Arial" w:hAnsi="Arial" w:cs="Arial"/>
          <w:b/>
          <w:bCs/>
          <w:color w:val="333333"/>
        </w:rPr>
        <w:t>Dispatch Latency</w:t>
      </w:r>
      <w:r>
        <w:rPr>
          <w:rFonts w:ascii="Arial" w:hAnsi="Arial" w:cs="Arial"/>
          <w:color w:val="333333"/>
        </w:rPr>
        <w:t>. Dispatch Latency can be explained using the below figure:</w:t>
      </w:r>
    </w:p>
    <w:p w:rsidR="00261AF2" w:rsidRPr="00D17521" w:rsidRDefault="00261AF2" w:rsidP="00137B94">
      <w:pPr>
        <w:pStyle w:val="Heading2"/>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t>Types of CPU Scheduling</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CPU scheduling decisions may take place under the following four circumstances:</w:t>
      </w:r>
    </w:p>
    <w:p w:rsidR="00261AF2" w:rsidRDefault="00261AF2" w:rsidP="00137B94">
      <w:pPr>
        <w:numPr>
          <w:ilvl w:val="0"/>
          <w:numId w:val="2"/>
        </w:numPr>
        <w:spacing w:before="100" w:beforeAutospacing="1" w:after="100" w:afterAutospacing="1" w:line="450" w:lineRule="atLeast"/>
        <w:jc w:val="both"/>
        <w:rPr>
          <w:rFonts w:ascii="Arial" w:hAnsi="Arial" w:cs="Arial"/>
          <w:color w:val="333333"/>
        </w:rPr>
      </w:pPr>
      <w:r>
        <w:rPr>
          <w:rFonts w:ascii="Arial" w:hAnsi="Arial" w:cs="Arial"/>
          <w:color w:val="333333"/>
        </w:rPr>
        <w:t>When a process switches from the </w:t>
      </w:r>
      <w:r>
        <w:rPr>
          <w:rFonts w:ascii="Arial" w:hAnsi="Arial" w:cs="Arial"/>
          <w:b/>
          <w:bCs/>
          <w:color w:val="333333"/>
        </w:rPr>
        <w:t>running</w:t>
      </w:r>
      <w:r>
        <w:rPr>
          <w:rFonts w:ascii="Arial" w:hAnsi="Arial" w:cs="Arial"/>
          <w:color w:val="333333"/>
        </w:rPr>
        <w:t> state to the </w:t>
      </w:r>
      <w:r>
        <w:rPr>
          <w:rFonts w:ascii="Arial" w:hAnsi="Arial" w:cs="Arial"/>
          <w:b/>
          <w:bCs/>
          <w:color w:val="333333"/>
        </w:rPr>
        <w:t>waiting</w:t>
      </w:r>
      <w:r>
        <w:rPr>
          <w:rFonts w:ascii="Arial" w:hAnsi="Arial" w:cs="Arial"/>
          <w:color w:val="333333"/>
        </w:rPr>
        <w:t> </w:t>
      </w:r>
      <w:proofErr w:type="gramStart"/>
      <w:r>
        <w:rPr>
          <w:rFonts w:ascii="Arial" w:hAnsi="Arial" w:cs="Arial"/>
          <w:color w:val="333333"/>
        </w:rPr>
        <w:t>state(</w:t>
      </w:r>
      <w:proofErr w:type="gramEnd"/>
      <w:r>
        <w:rPr>
          <w:rFonts w:ascii="Arial" w:hAnsi="Arial" w:cs="Arial"/>
          <w:color w:val="333333"/>
        </w:rPr>
        <w:t>for I/O request or invocation of wait for the termination of one of the child processes).</w:t>
      </w:r>
    </w:p>
    <w:p w:rsidR="00261AF2" w:rsidRDefault="00261AF2" w:rsidP="00137B94">
      <w:pPr>
        <w:numPr>
          <w:ilvl w:val="0"/>
          <w:numId w:val="2"/>
        </w:numPr>
        <w:spacing w:before="100" w:beforeAutospacing="1" w:after="100" w:afterAutospacing="1" w:line="450" w:lineRule="atLeast"/>
        <w:jc w:val="both"/>
        <w:rPr>
          <w:rFonts w:ascii="Arial" w:hAnsi="Arial" w:cs="Arial"/>
          <w:color w:val="333333"/>
        </w:rPr>
      </w:pPr>
      <w:r>
        <w:rPr>
          <w:rFonts w:ascii="Arial" w:hAnsi="Arial" w:cs="Arial"/>
          <w:color w:val="333333"/>
        </w:rPr>
        <w:t>When a process switches from the </w:t>
      </w:r>
      <w:r>
        <w:rPr>
          <w:rFonts w:ascii="Arial" w:hAnsi="Arial" w:cs="Arial"/>
          <w:b/>
          <w:bCs/>
          <w:color w:val="333333"/>
        </w:rPr>
        <w:t>running</w:t>
      </w:r>
      <w:r>
        <w:rPr>
          <w:rFonts w:ascii="Arial" w:hAnsi="Arial" w:cs="Arial"/>
          <w:color w:val="333333"/>
        </w:rPr>
        <w:t> state to the </w:t>
      </w:r>
      <w:r>
        <w:rPr>
          <w:rFonts w:ascii="Arial" w:hAnsi="Arial" w:cs="Arial"/>
          <w:b/>
          <w:bCs/>
          <w:color w:val="333333"/>
        </w:rPr>
        <w:t>ready</w:t>
      </w:r>
      <w:r>
        <w:rPr>
          <w:rFonts w:ascii="Arial" w:hAnsi="Arial" w:cs="Arial"/>
          <w:color w:val="333333"/>
        </w:rPr>
        <w:t> state (for example, when an interrupt occurs).</w:t>
      </w:r>
    </w:p>
    <w:p w:rsidR="00261AF2" w:rsidRDefault="00261AF2" w:rsidP="00137B94">
      <w:pPr>
        <w:numPr>
          <w:ilvl w:val="0"/>
          <w:numId w:val="2"/>
        </w:numPr>
        <w:spacing w:before="100" w:beforeAutospacing="1" w:after="100" w:afterAutospacing="1" w:line="450" w:lineRule="atLeast"/>
        <w:jc w:val="both"/>
        <w:rPr>
          <w:rFonts w:ascii="Arial" w:hAnsi="Arial" w:cs="Arial"/>
          <w:color w:val="333333"/>
        </w:rPr>
      </w:pPr>
      <w:r>
        <w:rPr>
          <w:rFonts w:ascii="Arial" w:hAnsi="Arial" w:cs="Arial"/>
          <w:color w:val="333333"/>
        </w:rPr>
        <w:t>When a process switches from the </w:t>
      </w:r>
      <w:r>
        <w:rPr>
          <w:rFonts w:ascii="Arial" w:hAnsi="Arial" w:cs="Arial"/>
          <w:b/>
          <w:bCs/>
          <w:color w:val="333333"/>
        </w:rPr>
        <w:t>waiting</w:t>
      </w:r>
      <w:r>
        <w:rPr>
          <w:rFonts w:ascii="Arial" w:hAnsi="Arial" w:cs="Arial"/>
          <w:color w:val="333333"/>
        </w:rPr>
        <w:t> state to the </w:t>
      </w:r>
      <w:r>
        <w:rPr>
          <w:rFonts w:ascii="Arial" w:hAnsi="Arial" w:cs="Arial"/>
          <w:b/>
          <w:bCs/>
          <w:color w:val="333333"/>
        </w:rPr>
        <w:t>ready</w:t>
      </w:r>
      <w:r>
        <w:rPr>
          <w:rFonts w:ascii="Arial" w:hAnsi="Arial" w:cs="Arial"/>
          <w:color w:val="333333"/>
        </w:rPr>
        <w:t> </w:t>
      </w:r>
      <w:proofErr w:type="gramStart"/>
      <w:r>
        <w:rPr>
          <w:rFonts w:ascii="Arial" w:hAnsi="Arial" w:cs="Arial"/>
          <w:color w:val="333333"/>
        </w:rPr>
        <w:t>state(</w:t>
      </w:r>
      <w:proofErr w:type="gramEnd"/>
      <w:r>
        <w:rPr>
          <w:rFonts w:ascii="Arial" w:hAnsi="Arial" w:cs="Arial"/>
          <w:color w:val="333333"/>
        </w:rPr>
        <w:t>for example, completion of I/O).</w:t>
      </w:r>
    </w:p>
    <w:p w:rsidR="00261AF2" w:rsidRDefault="00261AF2" w:rsidP="00137B94">
      <w:pPr>
        <w:numPr>
          <w:ilvl w:val="0"/>
          <w:numId w:val="2"/>
        </w:numPr>
        <w:spacing w:before="100" w:beforeAutospacing="1" w:after="100" w:afterAutospacing="1" w:line="450" w:lineRule="atLeast"/>
        <w:jc w:val="both"/>
        <w:rPr>
          <w:rFonts w:ascii="Arial" w:hAnsi="Arial" w:cs="Arial"/>
          <w:color w:val="333333"/>
        </w:rPr>
      </w:pPr>
      <w:r>
        <w:rPr>
          <w:rFonts w:ascii="Arial" w:hAnsi="Arial" w:cs="Arial"/>
          <w:color w:val="333333"/>
        </w:rPr>
        <w:t>When a process </w:t>
      </w:r>
      <w:r>
        <w:rPr>
          <w:rFonts w:ascii="Arial" w:hAnsi="Arial" w:cs="Arial"/>
          <w:b/>
          <w:bCs/>
          <w:color w:val="333333"/>
        </w:rPr>
        <w:t>terminates</w:t>
      </w:r>
      <w:r>
        <w:rPr>
          <w:rFonts w:ascii="Arial" w:hAnsi="Arial" w:cs="Arial"/>
          <w:color w:val="333333"/>
        </w:rPr>
        <w:t>.</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In circumstances 1 and 4, there is no choice in terms of scheduling. A new </w:t>
      </w:r>
      <w:proofErr w:type="gramStart"/>
      <w:r>
        <w:rPr>
          <w:rFonts w:ascii="Arial" w:hAnsi="Arial" w:cs="Arial"/>
          <w:color w:val="333333"/>
        </w:rPr>
        <w:t>process(</w:t>
      </w:r>
      <w:proofErr w:type="gramEnd"/>
      <w:r>
        <w:rPr>
          <w:rFonts w:ascii="Arial" w:hAnsi="Arial" w:cs="Arial"/>
          <w:color w:val="333333"/>
        </w:rPr>
        <w:t>if one exists in the ready queue) must be selected for execution. There is a choice, however in circumstances 2 and 3.</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When Scheduling takes place only under circumstances 1 and 4, we say the scheduling scheme is </w:t>
      </w:r>
      <w:r>
        <w:rPr>
          <w:rFonts w:ascii="Arial" w:hAnsi="Arial" w:cs="Arial"/>
          <w:b/>
          <w:bCs/>
          <w:color w:val="333333"/>
        </w:rPr>
        <w:t>non-preemptive</w:t>
      </w:r>
      <w:r>
        <w:rPr>
          <w:rFonts w:ascii="Arial" w:hAnsi="Arial" w:cs="Arial"/>
          <w:color w:val="333333"/>
        </w:rPr>
        <w:t>; otherwise the scheduling scheme is </w:t>
      </w:r>
      <w:r>
        <w:rPr>
          <w:rFonts w:ascii="Arial" w:hAnsi="Arial" w:cs="Arial"/>
          <w:b/>
          <w:bCs/>
          <w:color w:val="333333"/>
        </w:rPr>
        <w:t>preemptive</w:t>
      </w:r>
      <w:r>
        <w:rPr>
          <w:rFonts w:ascii="Arial" w:hAnsi="Arial" w:cs="Arial"/>
          <w:color w:val="333333"/>
        </w:rPr>
        <w:t>.</w:t>
      </w:r>
    </w:p>
    <w:p w:rsidR="00261AF2" w:rsidRPr="00D17521" w:rsidRDefault="00261AF2" w:rsidP="00137B94">
      <w:pPr>
        <w:pStyle w:val="Heading3"/>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t>Non-Preemptive Scheduling</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Under non-preemptive scheduling, once the CPU has been allocated to a process, the process keeps the CPU until it releases the CPU either by terminating or by switching to the waiting state.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This scheduling method is used by the Microsoft Windows 3.1 and by the Apple Macintosh operating systems.</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It is the only method that can be used on certain hardware platforms, because It does not require the special </w:t>
      </w:r>
      <w:proofErr w:type="gramStart"/>
      <w:r>
        <w:rPr>
          <w:rFonts w:ascii="Arial" w:hAnsi="Arial" w:cs="Arial"/>
          <w:color w:val="333333"/>
        </w:rPr>
        <w:t>hardware(</w:t>
      </w:r>
      <w:proofErr w:type="gramEnd"/>
      <w:r>
        <w:rPr>
          <w:rFonts w:ascii="Arial" w:hAnsi="Arial" w:cs="Arial"/>
          <w:color w:val="333333"/>
        </w:rPr>
        <w:t>for example: a timer) needed for preemptive scheduling.</w:t>
      </w:r>
    </w:p>
    <w:p w:rsidR="00261AF2" w:rsidRDefault="003170BD" w:rsidP="00137B94">
      <w:pPr>
        <w:spacing w:before="300" w:after="300"/>
        <w:jc w:val="both"/>
        <w:rPr>
          <w:rFonts w:ascii="Times New Roman" w:hAnsi="Times New Roman" w:cs="Times New Roman"/>
        </w:rPr>
      </w:pPr>
      <w:r>
        <w:pict>
          <v:rect id="_x0000_i1028" style="width:0;height:0" o:hralign="center" o:hrstd="t" o:hrnoshade="t" o:hr="t" fillcolor="#333" stroked="f"/>
        </w:pict>
      </w:r>
    </w:p>
    <w:p w:rsidR="00261AF2" w:rsidRPr="00D17521" w:rsidRDefault="00261AF2" w:rsidP="00137B94">
      <w:pPr>
        <w:pStyle w:val="Heading3"/>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lastRenderedPageBreak/>
        <w:t>Preemptive Scheduling</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In this type of Scheduling, the tasks are usually assigned with priorities. At times it is necessary to run a certain task that has a higher priority before another task although it is running. Therefore, the running task is interrupted for some time and resumed later when the priority task has finished its execution.</w:t>
      </w:r>
    </w:p>
    <w:p w:rsidR="00261AF2" w:rsidRDefault="003170BD" w:rsidP="00137B94">
      <w:pPr>
        <w:spacing w:before="300" w:after="300"/>
        <w:jc w:val="both"/>
        <w:rPr>
          <w:rFonts w:ascii="Times New Roman" w:hAnsi="Times New Roman" w:cs="Times New Roman"/>
        </w:rPr>
      </w:pPr>
      <w:r>
        <w:pict>
          <v:rect id="_x0000_i1029" style="width:0;height:0" o:hralign="center" o:hrstd="t" o:hrnoshade="t" o:hr="t" fillcolor="#333" stroked="f"/>
        </w:pict>
      </w:r>
    </w:p>
    <w:p w:rsidR="00261AF2" w:rsidRPr="00D17521" w:rsidRDefault="00261AF2" w:rsidP="00137B94">
      <w:pPr>
        <w:pStyle w:val="Heading2"/>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t>CPUScheduling: Scheduling Criteria</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There are many different </w:t>
      </w:r>
      <w:proofErr w:type="spellStart"/>
      <w:r>
        <w:rPr>
          <w:rFonts w:ascii="Arial" w:hAnsi="Arial" w:cs="Arial"/>
          <w:color w:val="333333"/>
        </w:rPr>
        <w:t>criterias</w:t>
      </w:r>
      <w:proofErr w:type="spellEnd"/>
      <w:r>
        <w:rPr>
          <w:rFonts w:ascii="Arial" w:hAnsi="Arial" w:cs="Arial"/>
          <w:color w:val="333333"/>
        </w:rPr>
        <w:t xml:space="preserve"> to check when considering the </w:t>
      </w:r>
      <w:r>
        <w:rPr>
          <w:rFonts w:ascii="Arial" w:hAnsi="Arial" w:cs="Arial"/>
          <w:b/>
          <w:bCs/>
          <w:color w:val="333333"/>
        </w:rPr>
        <w:t>"best"</w:t>
      </w:r>
      <w:r>
        <w:rPr>
          <w:rFonts w:ascii="Arial" w:hAnsi="Arial" w:cs="Arial"/>
          <w:color w:val="333333"/>
        </w:rPr>
        <w:t> scheduling algorithm, they are:</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CPU Utilization</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To make out the best use of CPU and not to waste any CPU cycle, CPU would be working most of the </w:t>
      </w:r>
      <w:proofErr w:type="gramStart"/>
      <w:r>
        <w:rPr>
          <w:rFonts w:ascii="Arial" w:hAnsi="Arial" w:cs="Arial"/>
          <w:color w:val="333333"/>
        </w:rPr>
        <w:t>time(</w:t>
      </w:r>
      <w:proofErr w:type="gramEnd"/>
      <w:r>
        <w:rPr>
          <w:rFonts w:ascii="Arial" w:hAnsi="Arial" w:cs="Arial"/>
          <w:color w:val="333333"/>
        </w:rPr>
        <w:t>Ideally 100% of the time). Considering a real system, CPU usage should range from 40% (lightly loaded) to 90% (heavily loaded.)</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Throughput</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It is the total number of processes completed per unit time or rather say total amount of work done in a unit of time. This may range from 10/second to 1/hour depending on the specific processes.</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Turnaround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It is the amount of time taken to execute a particular process, i.e. The interval from time of submission of the process to the time of completion of the </w:t>
      </w:r>
      <w:proofErr w:type="gramStart"/>
      <w:r>
        <w:rPr>
          <w:rFonts w:ascii="Arial" w:hAnsi="Arial" w:cs="Arial"/>
          <w:color w:val="333333"/>
        </w:rPr>
        <w:t>process(</w:t>
      </w:r>
      <w:proofErr w:type="gramEnd"/>
      <w:r>
        <w:rPr>
          <w:rFonts w:ascii="Arial" w:hAnsi="Arial" w:cs="Arial"/>
          <w:color w:val="333333"/>
        </w:rPr>
        <w:t>Wall clock time).</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Waiting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The sum of the periods spent waiting in the ready queue amount of time a process has been waiting in the ready queue to acquire get control on the CPU.</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Load Average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It is the average number of processes residing in the ready queue waiting for their turn to get into the CPU.</w:t>
      </w:r>
    </w:p>
    <w:p w:rsidR="00261AF2" w:rsidRPr="00D17521" w:rsidRDefault="00261AF2" w:rsidP="00137B94">
      <w:pPr>
        <w:pStyle w:val="Heading4"/>
        <w:spacing w:before="150" w:after="150"/>
        <w:jc w:val="both"/>
        <w:rPr>
          <w:rFonts w:ascii="Helvetica" w:hAnsi="Helvetica" w:cs="Helvetica"/>
          <w:b w:val="0"/>
          <w:bCs w:val="0"/>
          <w:i w:val="0"/>
          <w:color w:val="333333"/>
          <w:sz w:val="27"/>
          <w:szCs w:val="27"/>
        </w:rPr>
      </w:pPr>
      <w:r w:rsidRPr="00D17521">
        <w:rPr>
          <w:rFonts w:ascii="Helvetica" w:hAnsi="Helvetica" w:cs="Helvetica"/>
          <w:b w:val="0"/>
          <w:bCs w:val="0"/>
          <w:i w:val="0"/>
          <w:color w:val="333333"/>
          <w:sz w:val="27"/>
          <w:szCs w:val="27"/>
        </w:rPr>
        <w:t>Response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Amount of time it takes from when a request was submitted until the first response is produced. Remember, it is the time till the first response and not the completion of process </w:t>
      </w:r>
      <w:proofErr w:type="gramStart"/>
      <w:r>
        <w:rPr>
          <w:rFonts w:ascii="Arial" w:hAnsi="Arial" w:cs="Arial"/>
          <w:color w:val="333333"/>
        </w:rPr>
        <w:t>execution(</w:t>
      </w:r>
      <w:proofErr w:type="gramEnd"/>
      <w:r>
        <w:rPr>
          <w:rFonts w:ascii="Arial" w:hAnsi="Arial" w:cs="Arial"/>
          <w:color w:val="333333"/>
        </w:rPr>
        <w:t>final response).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In general CPU utilization and Throughput are maximized and other factors are reduced for proper optimization.</w:t>
      </w:r>
    </w:p>
    <w:p w:rsidR="00DA3FE8" w:rsidRDefault="00DA3FE8" w:rsidP="00137B94">
      <w:pPr>
        <w:pStyle w:val="NormalWeb"/>
        <w:spacing w:before="0" w:beforeAutospacing="0" w:after="150" w:afterAutospacing="0"/>
        <w:jc w:val="both"/>
        <w:rPr>
          <w:rFonts w:ascii="Arial" w:hAnsi="Arial" w:cs="Arial"/>
          <w:color w:val="333333"/>
        </w:rPr>
      </w:pPr>
      <w:r w:rsidRPr="00DA3FE8">
        <w:rPr>
          <w:rFonts w:ascii="Arial" w:hAnsi="Arial" w:cs="Arial"/>
          <w:noProof/>
          <w:color w:val="333333"/>
        </w:rPr>
        <w:drawing>
          <wp:inline distT="0" distB="0" distL="0" distR="0">
            <wp:extent cx="5943600" cy="444500"/>
            <wp:effectExtent l="0" t="0" r="0" b="0"/>
            <wp:docPr id="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96200" cy="576262"/>
                      <a:chOff x="990600" y="277813"/>
                      <a:chExt cx="7696200" cy="576262"/>
                    </a:xfrm>
                  </a:grpSpPr>
                  <a:sp>
                    <a:nvSpPr>
                      <a:cNvPr id="13314" name="Rectangle 2"/>
                      <a:cNvSpPr>
                        <a:spLocks noGrp="1" noChangeArrowheads="1"/>
                      </a:cNvSpPr>
                    </a:nvSpPr>
                    <a:spPr bwMode="auto">
                      <a:xfrm>
                        <a:off x="990600" y="277813"/>
                        <a:ext cx="7696200" cy="576262"/>
                      </a:xfrm>
                      <a:prstGeom prst="rect">
                        <a:avLst/>
                      </a:prstGeom>
                      <a:noFill/>
                      <a:ln w="9525">
                        <a:noFill/>
                        <a:miter lim="800000"/>
                        <a:headEnd/>
                        <a:tailEnd/>
                      </a:ln>
                    </a:spPr>
                    <a:txSp>
                      <a:txBody>
                        <a:bodyPr vert="horz" wrap="square" lIns="91440" tIns="45720" rIns="91440" bIns="45720" numCol="1" anchor="b" anchorCtr="0" compatLnSpc="1">
                          <a:prstTxWarp prst="textNoShape">
                            <a:avLst/>
                          </a:prstTxWarp>
                          <a:normAutofit fontScale="90000"/>
                        </a:bodyPr>
                        <a:lstStyle>
                          <a:lvl1pPr algn="l" rtl="0" eaLnBrk="0" fontAlgn="base" hangingPunct="0">
                            <a:spcBef>
                              <a:spcPct val="0"/>
                            </a:spcBef>
                            <a:spcAft>
                              <a:spcPct val="0"/>
                            </a:spcAft>
                            <a:defRPr sz="3200" kern="1200">
                              <a:solidFill>
                                <a:schemeClr val="tx2"/>
                              </a:solidFill>
                              <a:latin typeface="+mj-lt"/>
                              <a:ea typeface="+mj-ea"/>
                              <a:cs typeface="+mj-cs"/>
                            </a:defRPr>
                          </a:lvl1pPr>
                          <a:lvl2pPr algn="l" rtl="0" eaLnBrk="0" fontAlgn="base" hangingPunct="0">
                            <a:spcBef>
                              <a:spcPct val="0"/>
                            </a:spcBef>
                            <a:spcAft>
                              <a:spcPct val="0"/>
                            </a:spcAft>
                            <a:defRPr sz="3200">
                              <a:solidFill>
                                <a:schemeClr val="tx2"/>
                              </a:solidFill>
                              <a:latin typeface="Bookman Old Style" pitchFamily="18" charset="0"/>
                            </a:defRPr>
                          </a:lvl2pPr>
                          <a:lvl3pPr algn="l" rtl="0" eaLnBrk="0" fontAlgn="base" hangingPunct="0">
                            <a:spcBef>
                              <a:spcPct val="0"/>
                            </a:spcBef>
                            <a:spcAft>
                              <a:spcPct val="0"/>
                            </a:spcAft>
                            <a:defRPr sz="3200">
                              <a:solidFill>
                                <a:schemeClr val="tx2"/>
                              </a:solidFill>
                              <a:latin typeface="Bookman Old Style" pitchFamily="18" charset="0"/>
                            </a:defRPr>
                          </a:lvl3pPr>
                          <a:lvl4pPr algn="l" rtl="0" eaLnBrk="0" fontAlgn="base" hangingPunct="0">
                            <a:spcBef>
                              <a:spcPct val="0"/>
                            </a:spcBef>
                            <a:spcAft>
                              <a:spcPct val="0"/>
                            </a:spcAft>
                            <a:defRPr sz="3200">
                              <a:solidFill>
                                <a:schemeClr val="tx2"/>
                              </a:solidFill>
                              <a:latin typeface="Bookman Old Style" pitchFamily="18" charset="0"/>
                            </a:defRPr>
                          </a:lvl4pPr>
                          <a:lvl5pPr algn="l" rtl="0" eaLnBrk="0" fontAlgn="base" hangingPunct="0">
                            <a:spcBef>
                              <a:spcPct val="0"/>
                            </a:spcBef>
                            <a:spcAft>
                              <a:spcPct val="0"/>
                            </a:spcAft>
                            <a:defRPr sz="3200">
                              <a:solidFill>
                                <a:schemeClr val="tx2"/>
                              </a:solidFill>
                              <a:latin typeface="Bookman Old Style" pitchFamily="18" charset="0"/>
                            </a:defRPr>
                          </a:lvl5pPr>
                          <a:lvl6pPr marL="457200" algn="l" rtl="0" fontAlgn="base">
                            <a:spcBef>
                              <a:spcPct val="0"/>
                            </a:spcBef>
                            <a:spcAft>
                              <a:spcPct val="0"/>
                            </a:spcAft>
                            <a:defRPr sz="3200">
                              <a:solidFill>
                                <a:schemeClr val="tx2"/>
                              </a:solidFill>
                              <a:latin typeface="Bookman Old Style" pitchFamily="18" charset="0"/>
                            </a:defRPr>
                          </a:lvl6pPr>
                          <a:lvl7pPr marL="914400" algn="l" rtl="0" fontAlgn="base">
                            <a:spcBef>
                              <a:spcPct val="0"/>
                            </a:spcBef>
                            <a:spcAft>
                              <a:spcPct val="0"/>
                            </a:spcAft>
                            <a:defRPr sz="3200">
                              <a:solidFill>
                                <a:schemeClr val="tx2"/>
                              </a:solidFill>
                              <a:latin typeface="Bookman Old Style" pitchFamily="18" charset="0"/>
                            </a:defRPr>
                          </a:lvl7pPr>
                          <a:lvl8pPr marL="1371600" algn="l" rtl="0" fontAlgn="base">
                            <a:spcBef>
                              <a:spcPct val="0"/>
                            </a:spcBef>
                            <a:spcAft>
                              <a:spcPct val="0"/>
                            </a:spcAft>
                            <a:defRPr sz="3200">
                              <a:solidFill>
                                <a:schemeClr val="tx2"/>
                              </a:solidFill>
                              <a:latin typeface="Bookman Old Style" pitchFamily="18" charset="0"/>
                            </a:defRPr>
                          </a:lvl8pPr>
                          <a:lvl9pPr marL="1828800" algn="l" rtl="0" fontAlgn="base">
                            <a:spcBef>
                              <a:spcPct val="0"/>
                            </a:spcBef>
                            <a:spcAft>
                              <a:spcPct val="0"/>
                            </a:spcAft>
                            <a:defRPr sz="3200">
                              <a:solidFill>
                                <a:schemeClr val="tx2"/>
                              </a:solidFill>
                              <a:latin typeface="Bookman Old Style" pitchFamily="18" charset="0"/>
                            </a:defRPr>
                          </a:lvl9pPr>
                        </a:lstStyle>
                        <a:p>
                          <a:pPr eaLnBrk="1" fontAlgn="auto" hangingPunct="1">
                            <a:spcAft>
                              <a:spcPts val="0"/>
                            </a:spcAft>
                            <a:defRPr/>
                          </a:pPr>
                          <a:r>
                            <a:rPr lang="en-US" sz="2800" dirty="0" smtClean="0"/>
                            <a:t>Scheduling Algorithm Optimization Criteria</a:t>
                          </a:r>
                        </a:p>
                      </a:txBody>
                      <a:useSpRect/>
                    </a:txSp>
                  </a:sp>
                </lc:lockedCanvas>
              </a:graphicData>
            </a:graphic>
          </wp:inline>
        </w:drawing>
      </w:r>
    </w:p>
    <w:p w:rsidR="00245318" w:rsidRPr="00DA3FE8" w:rsidRDefault="00245318" w:rsidP="00137B94">
      <w:pPr>
        <w:pStyle w:val="Heading2"/>
        <w:numPr>
          <w:ilvl w:val="0"/>
          <w:numId w:val="10"/>
        </w:numPr>
        <w:spacing w:before="300" w:after="150"/>
        <w:jc w:val="both"/>
        <w:rPr>
          <w:rFonts w:ascii="Arial" w:eastAsia="Times New Roman" w:hAnsi="Arial" w:cs="Arial"/>
          <w:b w:val="0"/>
          <w:bCs w:val="0"/>
          <w:color w:val="333333"/>
          <w:sz w:val="24"/>
          <w:szCs w:val="24"/>
        </w:rPr>
      </w:pPr>
      <w:r w:rsidRPr="00DA3FE8">
        <w:rPr>
          <w:rFonts w:ascii="Arial" w:eastAsia="Times New Roman" w:hAnsi="Arial" w:cs="Arial"/>
          <w:b w:val="0"/>
          <w:bCs w:val="0"/>
          <w:color w:val="333333"/>
          <w:sz w:val="24"/>
          <w:szCs w:val="24"/>
        </w:rPr>
        <w:lastRenderedPageBreak/>
        <w:t>Max CPU utilization</w:t>
      </w:r>
    </w:p>
    <w:p w:rsidR="00245318" w:rsidRPr="00DA3FE8" w:rsidRDefault="00245318" w:rsidP="00137B94">
      <w:pPr>
        <w:pStyle w:val="Heading2"/>
        <w:numPr>
          <w:ilvl w:val="0"/>
          <w:numId w:val="10"/>
        </w:numPr>
        <w:spacing w:before="300" w:after="150"/>
        <w:jc w:val="both"/>
        <w:rPr>
          <w:rFonts w:ascii="Arial" w:eastAsia="Times New Roman" w:hAnsi="Arial" w:cs="Arial"/>
          <w:b w:val="0"/>
          <w:bCs w:val="0"/>
          <w:color w:val="333333"/>
          <w:sz w:val="24"/>
          <w:szCs w:val="24"/>
        </w:rPr>
      </w:pPr>
      <w:r w:rsidRPr="00DA3FE8">
        <w:rPr>
          <w:rFonts w:ascii="Arial" w:eastAsia="Times New Roman" w:hAnsi="Arial" w:cs="Arial"/>
          <w:b w:val="0"/>
          <w:bCs w:val="0"/>
          <w:color w:val="333333"/>
          <w:sz w:val="24"/>
          <w:szCs w:val="24"/>
        </w:rPr>
        <w:t>Max throughput</w:t>
      </w:r>
    </w:p>
    <w:p w:rsidR="00245318" w:rsidRPr="00DA3FE8" w:rsidRDefault="00245318" w:rsidP="00137B94">
      <w:pPr>
        <w:pStyle w:val="Heading2"/>
        <w:numPr>
          <w:ilvl w:val="0"/>
          <w:numId w:val="10"/>
        </w:numPr>
        <w:spacing w:before="300" w:after="150"/>
        <w:jc w:val="both"/>
        <w:rPr>
          <w:rFonts w:ascii="Arial" w:eastAsia="Times New Roman" w:hAnsi="Arial" w:cs="Arial"/>
          <w:b w:val="0"/>
          <w:bCs w:val="0"/>
          <w:color w:val="333333"/>
          <w:sz w:val="24"/>
          <w:szCs w:val="24"/>
        </w:rPr>
      </w:pPr>
      <w:r w:rsidRPr="00DA3FE8">
        <w:rPr>
          <w:rFonts w:ascii="Arial" w:eastAsia="Times New Roman" w:hAnsi="Arial" w:cs="Arial"/>
          <w:b w:val="0"/>
          <w:bCs w:val="0"/>
          <w:color w:val="333333"/>
          <w:sz w:val="24"/>
          <w:szCs w:val="24"/>
        </w:rPr>
        <w:t xml:space="preserve">Min turnaround time </w:t>
      </w:r>
    </w:p>
    <w:p w:rsidR="00DA3FE8" w:rsidRPr="00DA3FE8" w:rsidRDefault="00245318" w:rsidP="00137B94">
      <w:pPr>
        <w:pStyle w:val="Heading2"/>
        <w:numPr>
          <w:ilvl w:val="0"/>
          <w:numId w:val="10"/>
        </w:numPr>
        <w:spacing w:before="300" w:after="150"/>
        <w:jc w:val="both"/>
        <w:rPr>
          <w:rFonts w:ascii="Arial" w:eastAsia="Times New Roman" w:hAnsi="Arial" w:cs="Arial"/>
          <w:b w:val="0"/>
          <w:bCs w:val="0"/>
          <w:color w:val="333333"/>
          <w:sz w:val="24"/>
          <w:szCs w:val="24"/>
        </w:rPr>
      </w:pPr>
      <w:r w:rsidRPr="00DA3FE8">
        <w:rPr>
          <w:rFonts w:ascii="Arial" w:eastAsia="Times New Roman" w:hAnsi="Arial" w:cs="Arial"/>
          <w:b w:val="0"/>
          <w:bCs w:val="0"/>
          <w:color w:val="333333"/>
          <w:sz w:val="24"/>
          <w:szCs w:val="24"/>
        </w:rPr>
        <w:t xml:space="preserve">Min waiting time </w:t>
      </w:r>
    </w:p>
    <w:p w:rsidR="00DA3FE8" w:rsidRPr="00DA3FE8" w:rsidRDefault="00DA3FE8" w:rsidP="00137B94">
      <w:pPr>
        <w:pStyle w:val="Heading2"/>
        <w:numPr>
          <w:ilvl w:val="0"/>
          <w:numId w:val="10"/>
        </w:numPr>
        <w:spacing w:before="300" w:after="150"/>
        <w:jc w:val="both"/>
        <w:rPr>
          <w:rFonts w:ascii="Arial" w:eastAsia="Times New Roman" w:hAnsi="Arial" w:cs="Arial"/>
          <w:b w:val="0"/>
          <w:bCs w:val="0"/>
          <w:color w:val="333333"/>
          <w:sz w:val="24"/>
          <w:szCs w:val="24"/>
        </w:rPr>
      </w:pPr>
      <w:r w:rsidRPr="00DA3FE8">
        <w:rPr>
          <w:rFonts w:ascii="Arial" w:eastAsia="Times New Roman" w:hAnsi="Arial" w:cs="Arial"/>
          <w:b w:val="0"/>
          <w:bCs w:val="0"/>
          <w:color w:val="333333"/>
          <w:sz w:val="24"/>
          <w:szCs w:val="24"/>
        </w:rPr>
        <w:t>Min response time</w:t>
      </w:r>
    </w:p>
    <w:p w:rsidR="00261AF2" w:rsidRPr="00D17521" w:rsidRDefault="00261AF2" w:rsidP="00137B94">
      <w:pPr>
        <w:pStyle w:val="Heading2"/>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t>Scheduling Algorithms</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To decide which process to execute first and which process to execute last to achieve maximum CPU </w:t>
      </w:r>
      <w:proofErr w:type="spellStart"/>
      <w:r>
        <w:rPr>
          <w:rFonts w:ascii="Arial" w:hAnsi="Arial" w:cs="Arial"/>
          <w:color w:val="333333"/>
        </w:rPr>
        <w:t>utilisation</w:t>
      </w:r>
      <w:proofErr w:type="spellEnd"/>
      <w:r>
        <w:rPr>
          <w:rFonts w:ascii="Arial" w:hAnsi="Arial" w:cs="Arial"/>
          <w:color w:val="333333"/>
        </w:rPr>
        <w:t xml:space="preserve">, computer scientists have defined some algorithms, </w:t>
      </w:r>
      <w:proofErr w:type="gramStart"/>
      <w:r>
        <w:rPr>
          <w:rFonts w:ascii="Arial" w:hAnsi="Arial" w:cs="Arial"/>
          <w:color w:val="333333"/>
        </w:rPr>
        <w:t>they</w:t>
      </w:r>
      <w:proofErr w:type="gramEnd"/>
      <w:r>
        <w:rPr>
          <w:rFonts w:ascii="Arial" w:hAnsi="Arial" w:cs="Arial"/>
          <w:color w:val="333333"/>
        </w:rPr>
        <w:t xml:space="preserve"> are:</w:t>
      </w:r>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66" w:tgtFrame="_blank" w:history="1">
        <w:r w:rsidR="00261AF2" w:rsidRPr="00261AF2">
          <w:rPr>
            <w:rFonts w:eastAsia="Times New Roman"/>
            <w:color w:val="333333"/>
            <w:sz w:val="24"/>
            <w:szCs w:val="24"/>
          </w:rPr>
          <w:t>First Come First Serve(FCFS) Scheduling</w:t>
        </w:r>
      </w:hyperlink>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67" w:tgtFrame="_blank" w:history="1">
        <w:r w:rsidR="00261AF2" w:rsidRPr="00261AF2">
          <w:rPr>
            <w:rFonts w:eastAsia="Times New Roman"/>
            <w:color w:val="333333"/>
            <w:sz w:val="24"/>
            <w:szCs w:val="24"/>
          </w:rPr>
          <w:t>Shortest-Job-First(SJF) Scheduling</w:t>
        </w:r>
      </w:hyperlink>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68" w:tgtFrame="_blank" w:history="1">
        <w:r w:rsidR="00261AF2" w:rsidRPr="00261AF2">
          <w:rPr>
            <w:rFonts w:eastAsia="Times New Roman"/>
            <w:color w:val="333333"/>
            <w:sz w:val="24"/>
            <w:szCs w:val="24"/>
          </w:rPr>
          <w:t>Priority Scheduling</w:t>
        </w:r>
      </w:hyperlink>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69" w:tgtFrame="_blank" w:history="1">
        <w:r w:rsidR="00261AF2" w:rsidRPr="00261AF2">
          <w:rPr>
            <w:rFonts w:eastAsia="Times New Roman"/>
            <w:color w:val="333333"/>
            <w:sz w:val="24"/>
            <w:szCs w:val="24"/>
          </w:rPr>
          <w:t>Round Robin(RR) Scheduling</w:t>
        </w:r>
      </w:hyperlink>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70" w:tgtFrame="_blank" w:history="1">
        <w:r w:rsidR="00261AF2" w:rsidRPr="00261AF2">
          <w:rPr>
            <w:rFonts w:eastAsia="Times New Roman"/>
            <w:color w:val="333333"/>
            <w:sz w:val="24"/>
            <w:szCs w:val="24"/>
          </w:rPr>
          <w:t>Multilevel Queue Scheduling</w:t>
        </w:r>
      </w:hyperlink>
    </w:p>
    <w:p w:rsidR="00261AF2" w:rsidRPr="00261AF2" w:rsidRDefault="003170BD" w:rsidP="00137B94">
      <w:pPr>
        <w:numPr>
          <w:ilvl w:val="0"/>
          <w:numId w:val="3"/>
        </w:numPr>
        <w:spacing w:before="100" w:beforeAutospacing="1" w:after="100" w:afterAutospacing="1" w:line="450" w:lineRule="atLeast"/>
        <w:jc w:val="both"/>
        <w:rPr>
          <w:rFonts w:ascii="Arial" w:eastAsia="Times New Roman" w:hAnsi="Arial" w:cs="Arial"/>
          <w:color w:val="333333"/>
          <w:sz w:val="24"/>
          <w:szCs w:val="24"/>
        </w:rPr>
      </w:pPr>
      <w:hyperlink r:id="rId71" w:tgtFrame="_blank" w:history="1">
        <w:r w:rsidR="00261AF2" w:rsidRPr="00261AF2">
          <w:rPr>
            <w:rFonts w:eastAsia="Times New Roman"/>
            <w:color w:val="333333"/>
            <w:sz w:val="24"/>
            <w:szCs w:val="24"/>
          </w:rPr>
          <w:t>Multilevel Feedback Queue Scheduling</w:t>
        </w:r>
      </w:hyperlink>
    </w:p>
    <w:p w:rsidR="00261AF2" w:rsidRPr="00D17521" w:rsidRDefault="00261AF2" w:rsidP="00137B94">
      <w:pPr>
        <w:pStyle w:val="Heading1"/>
        <w:spacing w:before="300" w:beforeAutospacing="0" w:after="150" w:afterAutospacing="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t>First Come First Serve Scheduling</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In the "First come first serve" scheduling algorithm, as the name suggests, the process which arrives first, gets executed first, or we can say that the process which requests the CPU first, gets the CPU allocated first.</w:t>
      </w:r>
    </w:p>
    <w:p w:rsidR="00261AF2" w:rsidRDefault="00261AF2" w:rsidP="00137B94">
      <w:pPr>
        <w:numPr>
          <w:ilvl w:val="0"/>
          <w:numId w:val="4"/>
        </w:numPr>
        <w:spacing w:before="100" w:beforeAutospacing="1" w:after="100" w:afterAutospacing="1" w:line="450" w:lineRule="atLeast"/>
        <w:jc w:val="both"/>
        <w:rPr>
          <w:rFonts w:ascii="Arial" w:hAnsi="Arial" w:cs="Arial"/>
          <w:color w:val="333333"/>
        </w:rPr>
      </w:pPr>
      <w:r>
        <w:rPr>
          <w:rFonts w:ascii="Arial" w:hAnsi="Arial" w:cs="Arial"/>
          <w:color w:val="333333"/>
        </w:rPr>
        <w:t>First Come First Serve, is just like </w:t>
      </w:r>
      <w:proofErr w:type="gramStart"/>
      <w:r>
        <w:rPr>
          <w:rFonts w:ascii="Arial" w:hAnsi="Arial" w:cs="Arial"/>
          <w:b/>
          <w:bCs/>
          <w:color w:val="333333"/>
        </w:rPr>
        <w:t>FIFO</w:t>
      </w:r>
      <w:r>
        <w:rPr>
          <w:rFonts w:ascii="Arial" w:hAnsi="Arial" w:cs="Arial"/>
          <w:color w:val="333333"/>
        </w:rPr>
        <w:t>(</w:t>
      </w:r>
      <w:proofErr w:type="gramEnd"/>
      <w:r>
        <w:rPr>
          <w:rFonts w:ascii="Arial" w:hAnsi="Arial" w:cs="Arial"/>
          <w:color w:val="333333"/>
        </w:rPr>
        <w:t>First in First out) Queue data structure, where the data element which is added to the queue first, is the one who leaves the queue first.</w:t>
      </w:r>
    </w:p>
    <w:p w:rsidR="00261AF2" w:rsidRDefault="00261AF2" w:rsidP="00137B94">
      <w:pPr>
        <w:numPr>
          <w:ilvl w:val="0"/>
          <w:numId w:val="4"/>
        </w:numPr>
        <w:spacing w:before="100" w:beforeAutospacing="1" w:after="100" w:afterAutospacing="1" w:line="450" w:lineRule="atLeast"/>
        <w:jc w:val="both"/>
        <w:rPr>
          <w:rFonts w:ascii="Arial" w:hAnsi="Arial" w:cs="Arial"/>
          <w:color w:val="333333"/>
        </w:rPr>
      </w:pPr>
      <w:r>
        <w:rPr>
          <w:rFonts w:ascii="Arial" w:hAnsi="Arial" w:cs="Arial"/>
          <w:color w:val="333333"/>
        </w:rPr>
        <w:t>This is used in </w:t>
      </w:r>
      <w:hyperlink r:id="rId72" w:tgtFrame="_blank" w:history="1">
        <w:r>
          <w:rPr>
            <w:rStyle w:val="Hyperlink"/>
            <w:rFonts w:ascii="Arial" w:hAnsi="Arial" w:cs="Arial"/>
            <w:color w:val="10A2FF"/>
          </w:rPr>
          <w:t>Batch Systems</w:t>
        </w:r>
      </w:hyperlink>
      <w:r>
        <w:rPr>
          <w:rFonts w:ascii="Arial" w:hAnsi="Arial" w:cs="Arial"/>
          <w:color w:val="333333"/>
        </w:rPr>
        <w:t>.</w:t>
      </w:r>
    </w:p>
    <w:p w:rsidR="00261AF2" w:rsidRDefault="00261AF2" w:rsidP="00137B94">
      <w:pPr>
        <w:numPr>
          <w:ilvl w:val="0"/>
          <w:numId w:val="4"/>
        </w:numPr>
        <w:spacing w:before="100" w:beforeAutospacing="1" w:after="100" w:afterAutospacing="1" w:line="450" w:lineRule="atLeast"/>
        <w:jc w:val="both"/>
        <w:rPr>
          <w:rFonts w:ascii="Arial" w:hAnsi="Arial" w:cs="Arial"/>
          <w:color w:val="333333"/>
        </w:rPr>
      </w:pPr>
      <w:r>
        <w:rPr>
          <w:rFonts w:ascii="Arial" w:hAnsi="Arial" w:cs="Arial"/>
          <w:color w:val="333333"/>
        </w:rPr>
        <w:t>It's </w:t>
      </w:r>
      <w:r>
        <w:rPr>
          <w:rFonts w:ascii="Arial" w:hAnsi="Arial" w:cs="Arial"/>
          <w:b/>
          <w:bCs/>
          <w:color w:val="333333"/>
        </w:rPr>
        <w:t>easy to understand and implement</w:t>
      </w:r>
      <w:r>
        <w:rPr>
          <w:rFonts w:ascii="Arial" w:hAnsi="Arial" w:cs="Arial"/>
          <w:color w:val="333333"/>
        </w:rPr>
        <w:t> programmatically, using a Queue data structure, where a new process enters through the </w:t>
      </w:r>
      <w:r>
        <w:rPr>
          <w:rFonts w:ascii="Arial" w:hAnsi="Arial" w:cs="Arial"/>
          <w:b/>
          <w:bCs/>
          <w:color w:val="333333"/>
        </w:rPr>
        <w:t>tail</w:t>
      </w:r>
      <w:r>
        <w:rPr>
          <w:rFonts w:ascii="Arial" w:hAnsi="Arial" w:cs="Arial"/>
          <w:color w:val="333333"/>
        </w:rPr>
        <w:t> of the queue, and the scheduler selects process from the </w:t>
      </w:r>
      <w:r>
        <w:rPr>
          <w:rFonts w:ascii="Arial" w:hAnsi="Arial" w:cs="Arial"/>
          <w:b/>
          <w:bCs/>
          <w:color w:val="333333"/>
        </w:rPr>
        <w:t>head</w:t>
      </w:r>
      <w:r>
        <w:rPr>
          <w:rFonts w:ascii="Arial" w:hAnsi="Arial" w:cs="Arial"/>
          <w:color w:val="333333"/>
        </w:rPr>
        <w:t> of the queue.</w:t>
      </w:r>
    </w:p>
    <w:p w:rsidR="00261AF2" w:rsidRDefault="00261AF2" w:rsidP="00137B94">
      <w:pPr>
        <w:numPr>
          <w:ilvl w:val="0"/>
          <w:numId w:val="4"/>
        </w:numPr>
        <w:spacing w:before="100" w:beforeAutospacing="1" w:after="100" w:afterAutospacing="1" w:line="450" w:lineRule="atLeast"/>
        <w:jc w:val="both"/>
        <w:rPr>
          <w:rFonts w:ascii="Arial" w:hAnsi="Arial" w:cs="Arial"/>
          <w:color w:val="333333"/>
        </w:rPr>
      </w:pPr>
      <w:r>
        <w:rPr>
          <w:rFonts w:ascii="Arial" w:hAnsi="Arial" w:cs="Arial"/>
          <w:color w:val="333333"/>
        </w:rPr>
        <w:t>A perfect real life example of FCFS scheduling is </w:t>
      </w:r>
      <w:r>
        <w:rPr>
          <w:rFonts w:ascii="Arial" w:hAnsi="Arial" w:cs="Arial"/>
          <w:b/>
          <w:bCs/>
          <w:color w:val="333333"/>
        </w:rPr>
        <w:t>buying tickets at ticket counter</w:t>
      </w:r>
      <w:r>
        <w:rPr>
          <w:rFonts w:ascii="Arial" w:hAnsi="Arial" w:cs="Arial"/>
          <w:color w:val="333333"/>
        </w:rPr>
        <w:t>.</w:t>
      </w:r>
    </w:p>
    <w:p w:rsidR="00261AF2" w:rsidRDefault="003170BD" w:rsidP="00137B94">
      <w:pPr>
        <w:spacing w:before="300" w:after="300" w:line="240" w:lineRule="auto"/>
        <w:jc w:val="both"/>
        <w:rPr>
          <w:rFonts w:ascii="Times New Roman" w:hAnsi="Times New Roman" w:cs="Times New Roman"/>
        </w:rPr>
      </w:pPr>
      <w:r>
        <w:pict>
          <v:rect id="_x0000_i1030" style="width:0;height:0" o:hralign="center" o:hrstd="t" o:hrnoshade="t" o:hr="t" fillcolor="#333" stroked="f"/>
        </w:pict>
      </w:r>
    </w:p>
    <w:p w:rsidR="00261AF2" w:rsidRPr="00D17521" w:rsidRDefault="00261AF2" w:rsidP="00137B94">
      <w:pPr>
        <w:pStyle w:val="Heading2"/>
        <w:spacing w:before="300" w:after="150"/>
        <w:jc w:val="both"/>
        <w:rPr>
          <w:rFonts w:ascii="Helvetica" w:hAnsi="Helvetica" w:cs="Helvetica"/>
          <w:b w:val="0"/>
          <w:bCs w:val="0"/>
          <w:color w:val="333333"/>
          <w:sz w:val="28"/>
          <w:szCs w:val="28"/>
        </w:rPr>
      </w:pPr>
      <w:r w:rsidRPr="00D17521">
        <w:rPr>
          <w:rFonts w:ascii="Helvetica" w:hAnsi="Helvetica" w:cs="Helvetica"/>
          <w:b w:val="0"/>
          <w:bCs w:val="0"/>
          <w:color w:val="333333"/>
          <w:sz w:val="28"/>
          <w:szCs w:val="28"/>
        </w:rPr>
        <w:lastRenderedPageBreak/>
        <w:t>Calculating Average Waiting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For every scheduling algorithm, </w:t>
      </w:r>
      <w:r>
        <w:rPr>
          <w:rFonts w:ascii="Arial" w:hAnsi="Arial" w:cs="Arial"/>
          <w:b/>
          <w:bCs/>
          <w:color w:val="333333"/>
        </w:rPr>
        <w:t>Average waiting time</w:t>
      </w:r>
      <w:r>
        <w:rPr>
          <w:rFonts w:ascii="Arial" w:hAnsi="Arial" w:cs="Arial"/>
          <w:color w:val="333333"/>
        </w:rPr>
        <w:t xml:space="preserve"> is a crucial parameter to judge </w:t>
      </w:r>
      <w:proofErr w:type="gramStart"/>
      <w:r>
        <w:rPr>
          <w:rFonts w:ascii="Arial" w:hAnsi="Arial" w:cs="Arial"/>
          <w:color w:val="333333"/>
        </w:rPr>
        <w:t>it's</w:t>
      </w:r>
      <w:proofErr w:type="gramEnd"/>
      <w:r>
        <w:rPr>
          <w:rFonts w:ascii="Arial" w:hAnsi="Arial" w:cs="Arial"/>
          <w:color w:val="333333"/>
        </w:rPr>
        <w:t xml:space="preserve"> performance.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AWT or Average waiting time is the average of the waiting times of the processes in the queue, waiting for the scheduler to pick them for execution.</w:t>
      </w:r>
    </w:p>
    <w:p w:rsidR="004C2069" w:rsidRPr="00D17521" w:rsidRDefault="00261AF2" w:rsidP="00137B94">
      <w:pPr>
        <w:jc w:val="both"/>
        <w:rPr>
          <w:rFonts w:ascii="Arial" w:hAnsi="Arial" w:cs="Arial"/>
          <w:color w:val="333333"/>
        </w:rPr>
      </w:pPr>
      <w:r w:rsidRPr="00D17521">
        <w:rPr>
          <w:rFonts w:ascii="Arial" w:hAnsi="Arial" w:cs="Arial"/>
          <w:iCs/>
          <w:color w:val="333333"/>
        </w:rPr>
        <w:t>Lower the Average Waiting Time, better the scheduling algorithm.</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Consider the processes P1, P2, P3, P4 given in the below table, arrives for execution in the same order, with </w:t>
      </w:r>
      <w:r>
        <w:rPr>
          <w:rFonts w:ascii="Arial" w:hAnsi="Arial" w:cs="Arial"/>
          <w:b/>
          <w:bCs/>
          <w:color w:val="333333"/>
        </w:rPr>
        <w:t>Arrival Time</w:t>
      </w:r>
      <w:r>
        <w:rPr>
          <w:rFonts w:ascii="Arial" w:hAnsi="Arial" w:cs="Arial"/>
          <w:color w:val="333333"/>
        </w:rPr>
        <w:t> </w:t>
      </w:r>
      <w:r>
        <w:rPr>
          <w:rStyle w:val="HTMLCode"/>
          <w:rFonts w:ascii="Consolas" w:hAnsi="Consolas" w:cs="Consolas"/>
          <w:color w:val="C7254E"/>
          <w:sz w:val="22"/>
          <w:szCs w:val="22"/>
          <w:shd w:val="clear" w:color="auto" w:fill="F9F2F4"/>
        </w:rPr>
        <w:t>0</w:t>
      </w:r>
      <w:r>
        <w:rPr>
          <w:rFonts w:ascii="Arial" w:hAnsi="Arial" w:cs="Arial"/>
          <w:color w:val="333333"/>
        </w:rPr>
        <w:t>, and given </w:t>
      </w:r>
      <w:r>
        <w:rPr>
          <w:rFonts w:ascii="Arial" w:hAnsi="Arial" w:cs="Arial"/>
          <w:b/>
          <w:bCs/>
          <w:color w:val="333333"/>
        </w:rPr>
        <w:t>Burst Time</w:t>
      </w:r>
      <w:r>
        <w:rPr>
          <w:rFonts w:ascii="Arial" w:hAnsi="Arial" w:cs="Arial"/>
          <w:color w:val="333333"/>
        </w:rPr>
        <w:t>, let's find the average waiting time using the FCFS scheduling algorithm.</w:t>
      </w:r>
    </w:p>
    <w:p w:rsidR="00575E4B" w:rsidRDefault="00261AF2" w:rsidP="00137B94">
      <w:pPr>
        <w:jc w:val="both"/>
      </w:pPr>
      <w:r>
        <w:rPr>
          <w:noProof/>
        </w:rPr>
        <w:drawing>
          <wp:inline distT="0" distB="0" distL="0" distR="0">
            <wp:extent cx="5238750" cy="3971925"/>
            <wp:effectExtent l="19050" t="0" r="0" b="0"/>
            <wp:docPr id="7" name="Picture 7" descr="First Come First Serve(FCFS)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Come First Serve(FCFS) Scheduling"/>
                    <pic:cNvPicPr>
                      <a:picLocks noChangeAspect="1" noChangeArrowheads="1"/>
                    </pic:cNvPicPr>
                  </pic:nvPicPr>
                  <pic:blipFill>
                    <a:blip r:embed="rId73"/>
                    <a:srcRect/>
                    <a:stretch>
                      <a:fillRect/>
                    </a:stretch>
                  </pic:blipFill>
                  <pic:spPr bwMode="auto">
                    <a:xfrm>
                      <a:off x="0" y="0"/>
                      <a:ext cx="5238750" cy="3971925"/>
                    </a:xfrm>
                    <a:prstGeom prst="rect">
                      <a:avLst/>
                    </a:prstGeom>
                    <a:noFill/>
                    <a:ln w="9525">
                      <a:noFill/>
                      <a:miter lim="800000"/>
                      <a:headEnd/>
                      <a:tailEnd/>
                    </a:ln>
                  </pic:spPr>
                </pic:pic>
              </a:graphicData>
            </a:graphic>
          </wp:inline>
        </w:drawing>
      </w:r>
    </w:p>
    <w:p w:rsidR="00261AF2" w:rsidRPr="00261AF2" w:rsidRDefault="00261AF2" w:rsidP="00137B94">
      <w:pPr>
        <w:spacing w:after="150" w:line="240" w:lineRule="auto"/>
        <w:jc w:val="both"/>
        <w:rPr>
          <w:rFonts w:ascii="Arial" w:eastAsia="Times New Roman" w:hAnsi="Arial" w:cs="Arial"/>
          <w:color w:val="333333"/>
          <w:sz w:val="24"/>
          <w:szCs w:val="24"/>
        </w:rPr>
      </w:pPr>
      <w:r w:rsidRPr="00261AF2">
        <w:rPr>
          <w:rFonts w:ascii="Arial" w:eastAsia="Times New Roman" w:hAnsi="Arial" w:cs="Arial"/>
          <w:color w:val="333333"/>
          <w:sz w:val="24"/>
          <w:szCs w:val="24"/>
        </w:rPr>
        <w:t>The average waiting time will be </w:t>
      </w:r>
      <w:r w:rsidRPr="00261AF2">
        <w:rPr>
          <w:rFonts w:ascii="Consolas" w:eastAsia="Times New Roman" w:hAnsi="Consolas" w:cs="Consolas"/>
          <w:color w:val="C7254E"/>
        </w:rPr>
        <w:t>18.75 ms</w:t>
      </w:r>
    </w:p>
    <w:p w:rsidR="00261AF2" w:rsidRPr="00261AF2" w:rsidRDefault="00D17521" w:rsidP="00137B94">
      <w:pPr>
        <w:spacing w:after="150" w:line="240" w:lineRule="auto"/>
        <w:jc w:val="both"/>
        <w:rPr>
          <w:rFonts w:ascii="Arial" w:eastAsia="Times New Roman" w:hAnsi="Arial" w:cs="Arial"/>
          <w:color w:val="333333"/>
          <w:sz w:val="24"/>
          <w:szCs w:val="24"/>
        </w:rPr>
      </w:pPr>
      <w:r>
        <w:rPr>
          <w:rFonts w:ascii="Arial" w:eastAsia="Times New Roman" w:hAnsi="Arial" w:cs="Arial"/>
          <w:color w:val="333333"/>
          <w:sz w:val="24"/>
          <w:szCs w:val="24"/>
        </w:rPr>
        <w:t>For the above given pro</w:t>
      </w:r>
      <w:r w:rsidR="00261AF2" w:rsidRPr="00261AF2">
        <w:rPr>
          <w:rFonts w:ascii="Arial" w:eastAsia="Times New Roman" w:hAnsi="Arial" w:cs="Arial"/>
          <w:color w:val="333333"/>
          <w:sz w:val="24"/>
          <w:szCs w:val="24"/>
        </w:rPr>
        <w:t>cesses, first </w:t>
      </w:r>
      <w:r w:rsidR="00261AF2" w:rsidRPr="00261AF2">
        <w:rPr>
          <w:rFonts w:ascii="Arial" w:eastAsia="Times New Roman" w:hAnsi="Arial" w:cs="Arial"/>
          <w:b/>
          <w:bCs/>
          <w:color w:val="333333"/>
          <w:sz w:val="24"/>
          <w:szCs w:val="24"/>
        </w:rPr>
        <w:t>P1</w:t>
      </w:r>
      <w:r w:rsidR="00261AF2" w:rsidRPr="00261AF2">
        <w:rPr>
          <w:rFonts w:ascii="Arial" w:eastAsia="Times New Roman" w:hAnsi="Arial" w:cs="Arial"/>
          <w:color w:val="333333"/>
          <w:sz w:val="24"/>
          <w:szCs w:val="24"/>
        </w:rPr>
        <w:t> will be provided with the CPU resources,</w:t>
      </w:r>
    </w:p>
    <w:p w:rsidR="00261AF2" w:rsidRPr="00261AF2" w:rsidRDefault="00261AF2" w:rsidP="00137B94">
      <w:pPr>
        <w:numPr>
          <w:ilvl w:val="0"/>
          <w:numId w:val="5"/>
        </w:numPr>
        <w:spacing w:before="100" w:beforeAutospacing="1" w:after="100" w:afterAutospacing="1" w:line="450" w:lineRule="atLeast"/>
        <w:jc w:val="both"/>
        <w:rPr>
          <w:rFonts w:ascii="Arial" w:eastAsia="Times New Roman" w:hAnsi="Arial" w:cs="Arial"/>
          <w:color w:val="333333"/>
          <w:sz w:val="24"/>
          <w:szCs w:val="24"/>
        </w:rPr>
      </w:pPr>
      <w:r w:rsidRPr="00261AF2">
        <w:rPr>
          <w:rFonts w:ascii="Arial" w:eastAsia="Times New Roman" w:hAnsi="Arial" w:cs="Arial"/>
          <w:color w:val="333333"/>
          <w:sz w:val="24"/>
          <w:szCs w:val="24"/>
        </w:rPr>
        <w:t>Hence, waiting time for </w:t>
      </w:r>
      <w:r w:rsidRPr="00261AF2">
        <w:rPr>
          <w:rFonts w:ascii="Arial" w:eastAsia="Times New Roman" w:hAnsi="Arial" w:cs="Arial"/>
          <w:b/>
          <w:bCs/>
          <w:color w:val="333333"/>
          <w:sz w:val="24"/>
          <w:szCs w:val="24"/>
        </w:rPr>
        <w:t>P1</w:t>
      </w:r>
      <w:r w:rsidRPr="00261AF2">
        <w:rPr>
          <w:rFonts w:ascii="Arial" w:eastAsia="Times New Roman" w:hAnsi="Arial" w:cs="Arial"/>
          <w:color w:val="333333"/>
          <w:sz w:val="24"/>
          <w:szCs w:val="24"/>
        </w:rPr>
        <w:t> will be </w:t>
      </w:r>
      <w:r w:rsidRPr="00261AF2">
        <w:rPr>
          <w:rFonts w:ascii="Consolas" w:eastAsia="Times New Roman" w:hAnsi="Consolas" w:cs="Consolas"/>
          <w:color w:val="C7254E"/>
        </w:rPr>
        <w:t>0</w:t>
      </w:r>
    </w:p>
    <w:p w:rsidR="00261AF2" w:rsidRPr="00261AF2" w:rsidRDefault="00261AF2" w:rsidP="00137B94">
      <w:pPr>
        <w:numPr>
          <w:ilvl w:val="0"/>
          <w:numId w:val="5"/>
        </w:numPr>
        <w:spacing w:before="100" w:beforeAutospacing="1" w:after="100" w:afterAutospacing="1" w:line="450" w:lineRule="atLeast"/>
        <w:jc w:val="both"/>
        <w:rPr>
          <w:rFonts w:ascii="Arial" w:eastAsia="Times New Roman" w:hAnsi="Arial" w:cs="Arial"/>
          <w:color w:val="333333"/>
          <w:sz w:val="24"/>
          <w:szCs w:val="24"/>
        </w:rPr>
      </w:pPr>
      <w:r w:rsidRPr="00261AF2">
        <w:rPr>
          <w:rFonts w:ascii="Arial" w:eastAsia="Times New Roman" w:hAnsi="Arial" w:cs="Arial"/>
          <w:b/>
          <w:bCs/>
          <w:color w:val="333333"/>
          <w:sz w:val="24"/>
          <w:szCs w:val="24"/>
        </w:rPr>
        <w:t>P1</w:t>
      </w:r>
      <w:r w:rsidRPr="00261AF2">
        <w:rPr>
          <w:rFonts w:ascii="Arial" w:eastAsia="Times New Roman" w:hAnsi="Arial" w:cs="Arial"/>
          <w:color w:val="333333"/>
          <w:sz w:val="24"/>
          <w:szCs w:val="24"/>
        </w:rPr>
        <w:t> requires </w:t>
      </w:r>
      <w:r w:rsidRPr="00261AF2">
        <w:rPr>
          <w:rFonts w:ascii="Consolas" w:eastAsia="Times New Roman" w:hAnsi="Consolas" w:cs="Consolas"/>
          <w:color w:val="C7254E"/>
        </w:rPr>
        <w:t>21 ms</w:t>
      </w:r>
      <w:r w:rsidRPr="00261AF2">
        <w:rPr>
          <w:rFonts w:ascii="Arial" w:eastAsia="Times New Roman" w:hAnsi="Arial" w:cs="Arial"/>
          <w:color w:val="333333"/>
          <w:sz w:val="24"/>
          <w:szCs w:val="24"/>
        </w:rPr>
        <w:t> for completion, hence waiting time for </w:t>
      </w:r>
      <w:r w:rsidRPr="00261AF2">
        <w:rPr>
          <w:rFonts w:ascii="Arial" w:eastAsia="Times New Roman" w:hAnsi="Arial" w:cs="Arial"/>
          <w:b/>
          <w:bCs/>
          <w:color w:val="333333"/>
          <w:sz w:val="24"/>
          <w:szCs w:val="24"/>
        </w:rPr>
        <w:t>P2</w:t>
      </w:r>
      <w:r w:rsidRPr="00261AF2">
        <w:rPr>
          <w:rFonts w:ascii="Arial" w:eastAsia="Times New Roman" w:hAnsi="Arial" w:cs="Arial"/>
          <w:color w:val="333333"/>
          <w:sz w:val="24"/>
          <w:szCs w:val="24"/>
        </w:rPr>
        <w:t> will be </w:t>
      </w:r>
      <w:r w:rsidRPr="00261AF2">
        <w:rPr>
          <w:rFonts w:ascii="Consolas" w:eastAsia="Times New Roman" w:hAnsi="Consolas" w:cs="Consolas"/>
          <w:color w:val="C7254E"/>
        </w:rPr>
        <w:t>21 ms</w:t>
      </w:r>
    </w:p>
    <w:p w:rsidR="00261AF2" w:rsidRPr="00261AF2" w:rsidRDefault="00261AF2" w:rsidP="00137B94">
      <w:pPr>
        <w:numPr>
          <w:ilvl w:val="0"/>
          <w:numId w:val="5"/>
        </w:numPr>
        <w:spacing w:before="100" w:beforeAutospacing="1" w:after="100" w:afterAutospacing="1" w:line="450" w:lineRule="atLeast"/>
        <w:jc w:val="both"/>
        <w:rPr>
          <w:rFonts w:ascii="Arial" w:eastAsia="Times New Roman" w:hAnsi="Arial" w:cs="Arial"/>
          <w:color w:val="333333"/>
          <w:sz w:val="24"/>
          <w:szCs w:val="24"/>
        </w:rPr>
      </w:pPr>
      <w:r w:rsidRPr="00261AF2">
        <w:rPr>
          <w:rFonts w:ascii="Arial" w:eastAsia="Times New Roman" w:hAnsi="Arial" w:cs="Arial"/>
          <w:color w:val="333333"/>
          <w:sz w:val="24"/>
          <w:szCs w:val="24"/>
        </w:rPr>
        <w:t>Similarly, waiting time for process </w:t>
      </w:r>
      <w:r w:rsidRPr="00261AF2">
        <w:rPr>
          <w:rFonts w:ascii="Arial" w:eastAsia="Times New Roman" w:hAnsi="Arial" w:cs="Arial"/>
          <w:b/>
          <w:bCs/>
          <w:color w:val="333333"/>
          <w:sz w:val="24"/>
          <w:szCs w:val="24"/>
        </w:rPr>
        <w:t>P3</w:t>
      </w:r>
      <w:r w:rsidRPr="00261AF2">
        <w:rPr>
          <w:rFonts w:ascii="Arial" w:eastAsia="Times New Roman" w:hAnsi="Arial" w:cs="Arial"/>
          <w:color w:val="333333"/>
          <w:sz w:val="24"/>
          <w:szCs w:val="24"/>
        </w:rPr>
        <w:t> will be execution time of </w:t>
      </w:r>
      <w:r w:rsidRPr="00261AF2">
        <w:rPr>
          <w:rFonts w:ascii="Arial" w:eastAsia="Times New Roman" w:hAnsi="Arial" w:cs="Arial"/>
          <w:b/>
          <w:bCs/>
          <w:color w:val="333333"/>
          <w:sz w:val="24"/>
          <w:szCs w:val="24"/>
        </w:rPr>
        <w:t>P1</w:t>
      </w:r>
      <w:r w:rsidRPr="00261AF2">
        <w:rPr>
          <w:rFonts w:ascii="Arial" w:eastAsia="Times New Roman" w:hAnsi="Arial" w:cs="Arial"/>
          <w:color w:val="333333"/>
          <w:sz w:val="24"/>
          <w:szCs w:val="24"/>
        </w:rPr>
        <w:t> + execution time for </w:t>
      </w:r>
      <w:r w:rsidRPr="00261AF2">
        <w:rPr>
          <w:rFonts w:ascii="Arial" w:eastAsia="Times New Roman" w:hAnsi="Arial" w:cs="Arial"/>
          <w:b/>
          <w:bCs/>
          <w:color w:val="333333"/>
          <w:sz w:val="24"/>
          <w:szCs w:val="24"/>
        </w:rPr>
        <w:t>P2</w:t>
      </w:r>
      <w:r w:rsidRPr="00261AF2">
        <w:rPr>
          <w:rFonts w:ascii="Arial" w:eastAsia="Times New Roman" w:hAnsi="Arial" w:cs="Arial"/>
          <w:color w:val="333333"/>
          <w:sz w:val="24"/>
          <w:szCs w:val="24"/>
        </w:rPr>
        <w:t>, which will be </w:t>
      </w:r>
      <w:r w:rsidRPr="00261AF2">
        <w:rPr>
          <w:rFonts w:ascii="Consolas" w:eastAsia="Times New Roman" w:hAnsi="Consolas" w:cs="Consolas"/>
          <w:color w:val="C7254E"/>
        </w:rPr>
        <w:t>(21 + 3) ms</w:t>
      </w:r>
      <w:r w:rsidRPr="00261AF2">
        <w:rPr>
          <w:rFonts w:ascii="Arial" w:eastAsia="Times New Roman" w:hAnsi="Arial" w:cs="Arial"/>
          <w:color w:val="333333"/>
          <w:sz w:val="24"/>
          <w:szCs w:val="24"/>
        </w:rPr>
        <w:t> = </w:t>
      </w:r>
      <w:r w:rsidRPr="00261AF2">
        <w:rPr>
          <w:rFonts w:ascii="Consolas" w:eastAsia="Times New Roman" w:hAnsi="Consolas" w:cs="Consolas"/>
          <w:color w:val="C7254E"/>
        </w:rPr>
        <w:t xml:space="preserve">24 </w:t>
      </w:r>
      <w:proofErr w:type="spellStart"/>
      <w:r w:rsidRPr="00261AF2">
        <w:rPr>
          <w:rFonts w:ascii="Consolas" w:eastAsia="Times New Roman" w:hAnsi="Consolas" w:cs="Consolas"/>
          <w:color w:val="C7254E"/>
        </w:rPr>
        <w:t>ms</w:t>
      </w:r>
      <w:r w:rsidRPr="00261AF2">
        <w:rPr>
          <w:rFonts w:ascii="Arial" w:eastAsia="Times New Roman" w:hAnsi="Arial" w:cs="Arial"/>
          <w:color w:val="333333"/>
          <w:sz w:val="24"/>
          <w:szCs w:val="24"/>
        </w:rPr>
        <w:t>.</w:t>
      </w:r>
      <w:proofErr w:type="spellEnd"/>
    </w:p>
    <w:p w:rsidR="00261AF2" w:rsidRPr="00261AF2" w:rsidRDefault="00261AF2" w:rsidP="00137B94">
      <w:pPr>
        <w:numPr>
          <w:ilvl w:val="0"/>
          <w:numId w:val="5"/>
        </w:numPr>
        <w:spacing w:before="100" w:beforeAutospacing="1" w:after="100" w:afterAutospacing="1" w:line="450" w:lineRule="atLeast"/>
        <w:jc w:val="both"/>
        <w:rPr>
          <w:rFonts w:ascii="Arial" w:eastAsia="Times New Roman" w:hAnsi="Arial" w:cs="Arial"/>
          <w:color w:val="333333"/>
          <w:sz w:val="24"/>
          <w:szCs w:val="24"/>
        </w:rPr>
      </w:pPr>
      <w:r w:rsidRPr="00261AF2">
        <w:rPr>
          <w:rFonts w:ascii="Arial" w:eastAsia="Times New Roman" w:hAnsi="Arial" w:cs="Arial"/>
          <w:color w:val="333333"/>
          <w:sz w:val="24"/>
          <w:szCs w:val="24"/>
        </w:rPr>
        <w:t>For process </w:t>
      </w:r>
      <w:r w:rsidRPr="00261AF2">
        <w:rPr>
          <w:rFonts w:ascii="Arial" w:eastAsia="Times New Roman" w:hAnsi="Arial" w:cs="Arial"/>
          <w:b/>
          <w:bCs/>
          <w:color w:val="333333"/>
          <w:sz w:val="24"/>
          <w:szCs w:val="24"/>
        </w:rPr>
        <w:t>P4</w:t>
      </w:r>
      <w:r w:rsidRPr="00261AF2">
        <w:rPr>
          <w:rFonts w:ascii="Arial" w:eastAsia="Times New Roman" w:hAnsi="Arial" w:cs="Arial"/>
          <w:color w:val="333333"/>
          <w:sz w:val="24"/>
          <w:szCs w:val="24"/>
        </w:rPr>
        <w:t> it will be the sum of execution times of </w:t>
      </w:r>
      <w:r w:rsidRPr="00261AF2">
        <w:rPr>
          <w:rFonts w:ascii="Arial" w:eastAsia="Times New Roman" w:hAnsi="Arial" w:cs="Arial"/>
          <w:b/>
          <w:bCs/>
          <w:color w:val="333333"/>
          <w:sz w:val="24"/>
          <w:szCs w:val="24"/>
        </w:rPr>
        <w:t>P1</w:t>
      </w:r>
      <w:r w:rsidRPr="00261AF2">
        <w:rPr>
          <w:rFonts w:ascii="Arial" w:eastAsia="Times New Roman" w:hAnsi="Arial" w:cs="Arial"/>
          <w:color w:val="333333"/>
          <w:sz w:val="24"/>
          <w:szCs w:val="24"/>
        </w:rPr>
        <w:t>, </w:t>
      </w:r>
      <w:r w:rsidRPr="00261AF2">
        <w:rPr>
          <w:rFonts w:ascii="Arial" w:eastAsia="Times New Roman" w:hAnsi="Arial" w:cs="Arial"/>
          <w:b/>
          <w:bCs/>
          <w:color w:val="333333"/>
          <w:sz w:val="24"/>
          <w:szCs w:val="24"/>
        </w:rPr>
        <w:t>P2</w:t>
      </w:r>
      <w:r w:rsidRPr="00261AF2">
        <w:rPr>
          <w:rFonts w:ascii="Arial" w:eastAsia="Times New Roman" w:hAnsi="Arial" w:cs="Arial"/>
          <w:color w:val="333333"/>
          <w:sz w:val="24"/>
          <w:szCs w:val="24"/>
        </w:rPr>
        <w:t> and </w:t>
      </w:r>
      <w:r w:rsidRPr="00261AF2">
        <w:rPr>
          <w:rFonts w:ascii="Arial" w:eastAsia="Times New Roman" w:hAnsi="Arial" w:cs="Arial"/>
          <w:b/>
          <w:bCs/>
          <w:color w:val="333333"/>
          <w:sz w:val="24"/>
          <w:szCs w:val="24"/>
        </w:rPr>
        <w:t>P3</w:t>
      </w:r>
      <w:r w:rsidRPr="00261AF2">
        <w:rPr>
          <w:rFonts w:ascii="Arial" w:eastAsia="Times New Roman" w:hAnsi="Arial" w:cs="Arial"/>
          <w:color w:val="333333"/>
          <w:sz w:val="24"/>
          <w:szCs w:val="24"/>
        </w:rPr>
        <w:t>.</w:t>
      </w:r>
    </w:p>
    <w:p w:rsidR="00261AF2" w:rsidRDefault="00261AF2" w:rsidP="00137B94">
      <w:pPr>
        <w:spacing w:after="150" w:line="240" w:lineRule="auto"/>
        <w:jc w:val="both"/>
        <w:rPr>
          <w:rFonts w:ascii="Arial" w:eastAsia="Times New Roman" w:hAnsi="Arial" w:cs="Arial"/>
          <w:color w:val="333333"/>
          <w:sz w:val="24"/>
          <w:szCs w:val="24"/>
        </w:rPr>
      </w:pPr>
      <w:r w:rsidRPr="00261AF2">
        <w:rPr>
          <w:rFonts w:ascii="Arial" w:eastAsia="Times New Roman" w:hAnsi="Arial" w:cs="Arial"/>
          <w:color w:val="333333"/>
          <w:sz w:val="24"/>
          <w:szCs w:val="24"/>
        </w:rPr>
        <w:t>The </w:t>
      </w:r>
      <w:proofErr w:type="gramStart"/>
      <w:r w:rsidRPr="00261AF2">
        <w:rPr>
          <w:rFonts w:ascii="Arial" w:eastAsia="Times New Roman" w:hAnsi="Arial" w:cs="Arial"/>
          <w:b/>
          <w:bCs/>
          <w:color w:val="333333"/>
          <w:sz w:val="24"/>
          <w:szCs w:val="24"/>
        </w:rPr>
        <w:t>GANTT</w:t>
      </w:r>
      <w:proofErr w:type="gramEnd"/>
      <w:r w:rsidRPr="00261AF2">
        <w:rPr>
          <w:rFonts w:ascii="Arial" w:eastAsia="Times New Roman" w:hAnsi="Arial" w:cs="Arial"/>
          <w:b/>
          <w:bCs/>
          <w:color w:val="333333"/>
          <w:sz w:val="24"/>
          <w:szCs w:val="24"/>
        </w:rPr>
        <w:t xml:space="preserve"> chart</w:t>
      </w:r>
      <w:r w:rsidRPr="00261AF2">
        <w:rPr>
          <w:rFonts w:ascii="Arial" w:eastAsia="Times New Roman" w:hAnsi="Arial" w:cs="Arial"/>
          <w:color w:val="333333"/>
          <w:sz w:val="24"/>
          <w:szCs w:val="24"/>
        </w:rPr>
        <w:t> above perfectly represents the waiting time for each process.</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b/>
          <w:bCs/>
          <w:color w:val="333333"/>
        </w:rPr>
        <w:lastRenderedPageBreak/>
        <w:t>Completion Time</w:t>
      </w:r>
      <w:r>
        <w:rPr>
          <w:rFonts w:ascii="Arial" w:hAnsi="Arial" w:cs="Arial"/>
          <w:color w:val="333333"/>
        </w:rPr>
        <w:t>: Time taken for the execution to complete, starting from arrival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b/>
          <w:bCs/>
          <w:color w:val="333333"/>
        </w:rPr>
        <w:t>Turn Around Time</w:t>
      </w:r>
      <w:r>
        <w:rPr>
          <w:rFonts w:ascii="Arial" w:hAnsi="Arial" w:cs="Arial"/>
          <w:color w:val="333333"/>
        </w:rPr>
        <w:t>: Time taken to complete after arrival. In simple words, it is the difference between the Completion time and the Arrival time.</w:t>
      </w:r>
    </w:p>
    <w:p w:rsidR="00D65CFC" w:rsidRPr="00D65CFC" w:rsidRDefault="00D65CFC" w:rsidP="00137B94">
      <w:pPr>
        <w:pStyle w:val="NormalWeb"/>
        <w:spacing w:before="0" w:beforeAutospacing="0" w:after="150" w:afterAutospacing="0"/>
        <w:jc w:val="both"/>
        <w:rPr>
          <w:rFonts w:ascii="Arial" w:hAnsi="Arial" w:cs="Arial"/>
          <w:b/>
          <w:color w:val="333333"/>
        </w:rPr>
      </w:pPr>
      <w:r w:rsidRPr="00D65CFC">
        <w:rPr>
          <w:rFonts w:ascii="Arial" w:hAnsi="Arial" w:cs="Arial"/>
          <w:b/>
          <w:sz w:val="27"/>
          <w:szCs w:val="27"/>
        </w:rPr>
        <w:t>Turn Around Time = Completion Time – Arrival Time</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b/>
          <w:bCs/>
          <w:color w:val="333333"/>
        </w:rPr>
        <w:t>Waiting Time</w:t>
      </w:r>
      <w:r>
        <w:rPr>
          <w:rFonts w:ascii="Arial" w:hAnsi="Arial" w:cs="Arial"/>
          <w:color w:val="333333"/>
        </w:rPr>
        <w:t xml:space="preserve">: Total time the process has to wait before </w:t>
      </w:r>
      <w:proofErr w:type="gramStart"/>
      <w:r>
        <w:rPr>
          <w:rFonts w:ascii="Arial" w:hAnsi="Arial" w:cs="Arial"/>
          <w:color w:val="333333"/>
        </w:rPr>
        <w:t>it's</w:t>
      </w:r>
      <w:proofErr w:type="gramEnd"/>
      <w:r>
        <w:rPr>
          <w:rFonts w:ascii="Arial" w:hAnsi="Arial" w:cs="Arial"/>
          <w:color w:val="333333"/>
        </w:rPr>
        <w:t xml:space="preserve"> execution begins. It is the difference between the Turn Around time and the Burst time of the process.</w:t>
      </w:r>
    </w:p>
    <w:p w:rsidR="00261AF2" w:rsidRDefault="00D65CFC" w:rsidP="00137B94">
      <w:pPr>
        <w:spacing w:after="150" w:line="240" w:lineRule="auto"/>
        <w:jc w:val="both"/>
        <w:rPr>
          <w:rFonts w:ascii="Arial" w:eastAsia="Times New Roman" w:hAnsi="Arial" w:cs="Arial"/>
          <w:b/>
          <w:sz w:val="27"/>
          <w:szCs w:val="27"/>
        </w:rPr>
      </w:pPr>
      <w:r w:rsidRPr="00D65CFC">
        <w:rPr>
          <w:rFonts w:ascii="Arial" w:eastAsia="Times New Roman" w:hAnsi="Arial" w:cs="Arial"/>
          <w:b/>
          <w:sz w:val="27"/>
          <w:szCs w:val="27"/>
        </w:rPr>
        <w:t>Waiting Time = Turn Around Time – Burst Time</w:t>
      </w:r>
    </w:p>
    <w:p w:rsidR="00D65CFC" w:rsidRDefault="00D65CFC" w:rsidP="00137B94">
      <w:pPr>
        <w:spacing w:after="150" w:line="240" w:lineRule="auto"/>
        <w:jc w:val="both"/>
        <w:rPr>
          <w:rFonts w:ascii="Arial" w:eastAsia="Times New Roman" w:hAnsi="Arial" w:cs="Arial"/>
          <w:b/>
          <w:sz w:val="27"/>
          <w:szCs w:val="27"/>
        </w:rPr>
      </w:pPr>
    </w:p>
    <w:p w:rsidR="00D65CFC" w:rsidRDefault="00D65CFC" w:rsidP="00137B94">
      <w:pPr>
        <w:spacing w:after="150" w:line="240" w:lineRule="auto"/>
        <w:jc w:val="both"/>
        <w:rPr>
          <w:rFonts w:ascii="Arial" w:eastAsia="Times New Roman" w:hAnsi="Arial" w:cs="Arial"/>
          <w:b/>
          <w:sz w:val="27"/>
          <w:szCs w:val="27"/>
        </w:rPr>
      </w:pPr>
      <w:r>
        <w:rPr>
          <w:rFonts w:ascii="Arial" w:eastAsia="Times New Roman" w:hAnsi="Arial" w:cs="Arial"/>
          <w:b/>
          <w:sz w:val="27"/>
          <w:szCs w:val="27"/>
        </w:rPr>
        <w:t>Ex2:</w:t>
      </w:r>
    </w:p>
    <w:p w:rsidR="00D65CFC" w:rsidRPr="00261AF2" w:rsidRDefault="00D65CFC" w:rsidP="00137B94">
      <w:pPr>
        <w:spacing w:after="150" w:line="240" w:lineRule="auto"/>
        <w:jc w:val="both"/>
        <w:rPr>
          <w:rFonts w:ascii="Arial" w:eastAsia="Times New Roman" w:hAnsi="Arial" w:cs="Arial"/>
          <w:b/>
          <w:color w:val="333333"/>
          <w:sz w:val="24"/>
          <w:szCs w:val="24"/>
        </w:rPr>
      </w:pPr>
      <w:r w:rsidRPr="00D65CFC">
        <w:rPr>
          <w:rFonts w:ascii="Arial" w:eastAsia="Times New Roman" w:hAnsi="Arial" w:cs="Arial"/>
          <w:b/>
          <w:noProof/>
          <w:sz w:val="27"/>
          <w:szCs w:val="27"/>
        </w:rPr>
        <w:drawing>
          <wp:inline distT="0" distB="0" distL="0" distR="0">
            <wp:extent cx="5486400" cy="36258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486400" cy="3625850"/>
                    </a:xfrm>
                    <a:prstGeom prst="rect">
                      <a:avLst/>
                    </a:prstGeom>
                    <a:noFill/>
                    <a:ln w="9525">
                      <a:noFill/>
                      <a:miter lim="800000"/>
                      <a:headEnd/>
                      <a:tailEnd/>
                    </a:ln>
                  </pic:spPr>
                </pic:pic>
              </a:graphicData>
            </a:graphic>
          </wp:inline>
        </w:drawing>
      </w:r>
    </w:p>
    <w:p w:rsidR="00D65CFC" w:rsidRDefault="00D65CFC" w:rsidP="00137B94">
      <w:pPr>
        <w:pStyle w:val="Heading2"/>
        <w:spacing w:before="300" w:after="150"/>
        <w:jc w:val="both"/>
        <w:rPr>
          <w:rFonts w:ascii="Helvetica" w:hAnsi="Helvetica" w:cs="Helvetica"/>
          <w:b w:val="0"/>
          <w:bCs w:val="0"/>
          <w:color w:val="333333"/>
          <w:sz w:val="45"/>
          <w:szCs w:val="45"/>
        </w:rPr>
      </w:pPr>
      <w:r>
        <w:rPr>
          <w:rFonts w:ascii="Helvetica" w:hAnsi="Helvetica" w:cs="Helvetica"/>
          <w:b w:val="0"/>
          <w:bCs w:val="0"/>
          <w:color w:val="333333"/>
          <w:sz w:val="45"/>
          <w:szCs w:val="45"/>
        </w:rPr>
        <w:t>Ex3:</w:t>
      </w:r>
    </w:p>
    <w:p w:rsidR="00D65CFC" w:rsidRDefault="00D65CFC" w:rsidP="00137B94">
      <w:pPr>
        <w:jc w:val="both"/>
      </w:pPr>
      <w:r w:rsidRPr="00D65CFC">
        <w:rPr>
          <w:noProof/>
        </w:rPr>
        <w:drawing>
          <wp:inline distT="0" distB="0" distL="0" distR="0">
            <wp:extent cx="4848225" cy="1690370"/>
            <wp:effectExtent l="19050" t="0" r="9525"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srcRect/>
                    <a:stretch>
                      <a:fillRect/>
                    </a:stretch>
                  </pic:blipFill>
                  <pic:spPr bwMode="auto">
                    <a:xfrm>
                      <a:off x="0" y="0"/>
                      <a:ext cx="4848225" cy="1690370"/>
                    </a:xfrm>
                    <a:prstGeom prst="rect">
                      <a:avLst/>
                    </a:prstGeom>
                    <a:noFill/>
                    <a:ln w="9525">
                      <a:noFill/>
                      <a:miter lim="800000"/>
                      <a:headEnd/>
                      <a:tailEnd/>
                    </a:ln>
                  </pic:spPr>
                </pic:pic>
              </a:graphicData>
            </a:graphic>
          </wp:inline>
        </w:drawing>
      </w:r>
    </w:p>
    <w:p w:rsidR="00D65CFC" w:rsidRDefault="00D65CFC" w:rsidP="00137B94">
      <w:pPr>
        <w:jc w:val="both"/>
      </w:pPr>
      <w:r w:rsidRPr="00D65CFC">
        <w:rPr>
          <w:noProof/>
        </w:rPr>
        <w:lastRenderedPageBreak/>
        <w:drawing>
          <wp:inline distT="0" distB="0" distL="0" distR="0">
            <wp:extent cx="5486400" cy="17970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486400" cy="1797050"/>
                    </a:xfrm>
                    <a:prstGeom prst="rect">
                      <a:avLst/>
                    </a:prstGeom>
                    <a:noFill/>
                    <a:ln w="9525">
                      <a:noFill/>
                      <a:miter lim="800000"/>
                      <a:headEnd/>
                      <a:tailEnd/>
                    </a:ln>
                  </pic:spPr>
                </pic:pic>
              </a:graphicData>
            </a:graphic>
          </wp:inline>
        </w:drawing>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Process     Wait Time : Service Time - Arrival Time</w:t>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 xml:space="preserve">   P0                        0 - 0   = 0</w:t>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 xml:space="preserve">   P1                        5 - 1   = 4</w:t>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 xml:space="preserve">   P2                        8 - 2   = 6</w:t>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 xml:space="preserve">   P3                        16 - 3  = 13</w:t>
      </w: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p>
    <w:p w:rsidR="00D65CFC" w:rsidRPr="008A4E77" w:rsidRDefault="00D65CFC" w:rsidP="00137B94">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jc w:val="both"/>
        <w:textAlignment w:val="baseline"/>
        <w:rPr>
          <w:rFonts w:ascii="Consolas" w:eastAsia="Times New Roman" w:hAnsi="Consolas" w:cs="Consolas"/>
          <w:sz w:val="25"/>
          <w:szCs w:val="25"/>
        </w:rPr>
      </w:pPr>
      <w:r w:rsidRPr="008A4E77">
        <w:rPr>
          <w:rFonts w:ascii="Consolas" w:eastAsia="Times New Roman" w:hAnsi="Consolas" w:cs="Consolas"/>
          <w:sz w:val="25"/>
          <w:szCs w:val="25"/>
        </w:rPr>
        <w:t>Average Wait Time: (0 + 4 + 6 + 13) / 4 = 5.75</w:t>
      </w:r>
    </w:p>
    <w:p w:rsidR="00D65CFC" w:rsidRDefault="00D65CFC" w:rsidP="00137B94">
      <w:pPr>
        <w:jc w:val="both"/>
        <w:rPr>
          <w:rFonts w:ascii="Arial" w:hAnsi="Arial" w:cs="Arial"/>
          <w:sz w:val="27"/>
          <w:szCs w:val="27"/>
          <w:shd w:val="clear" w:color="auto" w:fill="FFFFFF"/>
        </w:rPr>
      </w:pPr>
      <w:r>
        <w:rPr>
          <w:rStyle w:val="Strong"/>
          <w:rFonts w:ascii="Arial" w:hAnsi="Arial" w:cs="Arial"/>
          <w:sz w:val="27"/>
          <w:szCs w:val="27"/>
          <w:bdr w:val="none" w:sz="0" w:space="0" w:color="auto" w:frame="1"/>
          <w:shd w:val="clear" w:color="auto" w:fill="FFFFFF"/>
        </w:rPr>
        <w:t xml:space="preserve">Service </w:t>
      </w:r>
      <w:proofErr w:type="gramStart"/>
      <w:r>
        <w:rPr>
          <w:rStyle w:val="Strong"/>
          <w:rFonts w:ascii="Arial" w:hAnsi="Arial" w:cs="Arial"/>
          <w:sz w:val="27"/>
          <w:szCs w:val="27"/>
          <w:bdr w:val="none" w:sz="0" w:space="0" w:color="auto" w:frame="1"/>
          <w:shd w:val="clear" w:color="auto" w:fill="FFFFFF"/>
        </w:rPr>
        <w:t>Time :</w:t>
      </w:r>
      <w:proofErr w:type="gramEnd"/>
      <w:r>
        <w:rPr>
          <w:rFonts w:ascii="Arial" w:hAnsi="Arial" w:cs="Arial"/>
          <w:sz w:val="27"/>
          <w:szCs w:val="27"/>
          <w:shd w:val="clear" w:color="auto" w:fill="FFFFFF"/>
        </w:rPr>
        <w:t> Service time means amount of time after which a process can start execution. It is summation of burst time of previous processes</w:t>
      </w:r>
    </w:p>
    <w:p w:rsidR="00DA3FE8" w:rsidRDefault="00DA3FE8" w:rsidP="00137B94">
      <w:pPr>
        <w:jc w:val="both"/>
        <w:rPr>
          <w:rFonts w:ascii="Arial" w:hAnsi="Arial" w:cs="Arial"/>
          <w:sz w:val="27"/>
          <w:szCs w:val="27"/>
          <w:shd w:val="clear" w:color="auto" w:fill="FFFFFF"/>
        </w:rPr>
      </w:pPr>
      <w:r>
        <w:rPr>
          <w:noProof/>
        </w:rPr>
        <w:drawing>
          <wp:inline distT="0" distB="0" distL="0" distR="0">
            <wp:extent cx="5943600" cy="1939802"/>
            <wp:effectExtent l="19050" t="0" r="0" b="0"/>
            <wp:docPr id="4" name="Picture 10" descr="https://www.techtud.com/sites/default/files/public/user_files/tud5412/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echtud.com/sites/default/files/public/user_files/tud5412/q1.JPG"/>
                    <pic:cNvPicPr>
                      <a:picLocks noChangeAspect="1" noChangeArrowheads="1"/>
                    </pic:cNvPicPr>
                  </pic:nvPicPr>
                  <pic:blipFill>
                    <a:blip r:embed="rId77"/>
                    <a:srcRect/>
                    <a:stretch>
                      <a:fillRect/>
                    </a:stretch>
                  </pic:blipFill>
                  <pic:spPr bwMode="auto">
                    <a:xfrm>
                      <a:off x="0" y="0"/>
                      <a:ext cx="5943600" cy="1939802"/>
                    </a:xfrm>
                    <a:prstGeom prst="rect">
                      <a:avLst/>
                    </a:prstGeom>
                    <a:noFill/>
                    <a:ln w="9525">
                      <a:noFill/>
                      <a:miter lim="800000"/>
                      <a:headEnd/>
                      <a:tailEnd/>
                    </a:ln>
                  </pic:spPr>
                </pic:pic>
              </a:graphicData>
            </a:graphic>
          </wp:inline>
        </w:drawing>
      </w:r>
    </w:p>
    <w:p w:rsidR="00DA3FE8" w:rsidRDefault="00DA3FE8" w:rsidP="00137B94">
      <w:pPr>
        <w:jc w:val="both"/>
        <w:rPr>
          <w:rFonts w:ascii="Arial" w:hAnsi="Arial" w:cs="Arial"/>
          <w:sz w:val="27"/>
          <w:szCs w:val="27"/>
          <w:shd w:val="clear" w:color="auto" w:fill="FFFFFF"/>
        </w:rPr>
      </w:pPr>
      <w:r>
        <w:rPr>
          <w:noProof/>
        </w:rPr>
        <w:lastRenderedPageBreak/>
        <w:drawing>
          <wp:inline distT="0" distB="0" distL="0" distR="0">
            <wp:extent cx="5943600" cy="4713890"/>
            <wp:effectExtent l="19050" t="0" r="0" b="0"/>
            <wp:docPr id="13" name="Picture 13" descr="https://www.techtud.com/sites/default/files/public/user_files/tud5412/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echtud.com/sites/default/files/public/user_files/tud5412/s1.JPG"/>
                    <pic:cNvPicPr>
                      <a:picLocks noChangeAspect="1" noChangeArrowheads="1"/>
                    </pic:cNvPicPr>
                  </pic:nvPicPr>
                  <pic:blipFill>
                    <a:blip r:embed="rId78"/>
                    <a:srcRect/>
                    <a:stretch>
                      <a:fillRect/>
                    </a:stretch>
                  </pic:blipFill>
                  <pic:spPr bwMode="auto">
                    <a:xfrm>
                      <a:off x="0" y="0"/>
                      <a:ext cx="5943600" cy="4713890"/>
                    </a:xfrm>
                    <a:prstGeom prst="rect">
                      <a:avLst/>
                    </a:prstGeom>
                    <a:noFill/>
                    <a:ln w="9525">
                      <a:noFill/>
                      <a:miter lim="800000"/>
                      <a:headEnd/>
                      <a:tailEnd/>
                    </a:ln>
                  </pic:spPr>
                </pic:pic>
              </a:graphicData>
            </a:graphic>
          </wp:inline>
        </w:drawing>
      </w:r>
    </w:p>
    <w:p w:rsidR="00DA3FE8" w:rsidRDefault="00DA3FE8"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Let's take an example of The FCFS scheduling algorithm. In the Following schedule, there are 5 processes with process ID </w:t>
      </w:r>
      <w:r>
        <w:rPr>
          <w:rStyle w:val="Strong"/>
          <w:rFonts w:ascii="Verdana" w:hAnsi="Verdana"/>
          <w:color w:val="000000"/>
          <w:sz w:val="20"/>
          <w:szCs w:val="20"/>
        </w:rPr>
        <w:t>P0, P1, P2, P3 and P4</w:t>
      </w:r>
      <w:r>
        <w:rPr>
          <w:rFonts w:ascii="Verdana" w:hAnsi="Verdana"/>
          <w:color w:val="000000"/>
          <w:sz w:val="20"/>
          <w:szCs w:val="20"/>
        </w:rPr>
        <w:t>. P0 arrives at time 0, P1 at time 1, P2 at time 2, P3 arrives at time 3 and Process P4 arrives at time 4 in the ready queue. The processes and their respective Arrival and Burst time are given in the following table.</w:t>
      </w:r>
    </w:p>
    <w:p w:rsidR="00DA3FE8" w:rsidRDefault="00DA3FE8"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The Turnaround time and the waiting time are calculated by using the following formula.</w:t>
      </w:r>
    </w:p>
    <w:p w:rsidR="00DA3FE8" w:rsidRPr="00DA3FE8" w:rsidRDefault="00DA3FE8" w:rsidP="00137B94">
      <w:pPr>
        <w:numPr>
          <w:ilvl w:val="0"/>
          <w:numId w:val="9"/>
        </w:numPr>
        <w:shd w:val="clear" w:color="auto" w:fill="FFFFFF"/>
        <w:spacing w:after="0" w:line="315" w:lineRule="atLeast"/>
        <w:ind w:left="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bdr w:val="none" w:sz="0" w:space="0" w:color="auto" w:frame="1"/>
        </w:rPr>
        <w:t>Turn Around </w:t>
      </w:r>
      <w:r w:rsidRPr="00DA3FE8">
        <w:rPr>
          <w:rFonts w:ascii="Verdana" w:eastAsia="Times New Roman" w:hAnsi="Verdana" w:cs="Times New Roman"/>
          <w:color w:val="FF0000"/>
          <w:sz w:val="20"/>
        </w:rPr>
        <w:t>Time</w:t>
      </w:r>
      <w:r w:rsidRPr="00DA3FE8">
        <w:rPr>
          <w:rFonts w:ascii="Verdana" w:eastAsia="Times New Roman" w:hAnsi="Verdana" w:cs="Times New Roman"/>
          <w:color w:val="000000"/>
          <w:sz w:val="20"/>
          <w:szCs w:val="20"/>
          <w:bdr w:val="none" w:sz="0" w:space="0" w:color="auto" w:frame="1"/>
        </w:rPr>
        <w:t> = </w:t>
      </w:r>
      <w:r w:rsidRPr="00DA3FE8">
        <w:rPr>
          <w:rFonts w:ascii="Verdana" w:eastAsia="Times New Roman" w:hAnsi="Verdana" w:cs="Times New Roman"/>
          <w:color w:val="0000FF"/>
          <w:sz w:val="20"/>
        </w:rPr>
        <w:t>Completion</w:t>
      </w:r>
      <w:r w:rsidRPr="00DA3FE8">
        <w:rPr>
          <w:rFonts w:ascii="Verdana" w:eastAsia="Times New Roman" w:hAnsi="Verdana" w:cs="Times New Roman"/>
          <w:color w:val="000000"/>
          <w:sz w:val="20"/>
          <w:szCs w:val="20"/>
          <w:bdr w:val="none" w:sz="0" w:space="0" w:color="auto" w:frame="1"/>
        </w:rPr>
        <w:t> Time - Arrival Time   </w:t>
      </w:r>
    </w:p>
    <w:p w:rsidR="00DA3FE8" w:rsidRPr="00DA3FE8" w:rsidRDefault="00DA3FE8" w:rsidP="00137B94">
      <w:pPr>
        <w:numPr>
          <w:ilvl w:val="0"/>
          <w:numId w:val="9"/>
        </w:numPr>
        <w:shd w:val="clear" w:color="auto" w:fill="FFFFFF"/>
        <w:spacing w:after="120" w:line="315" w:lineRule="atLeast"/>
        <w:ind w:left="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bdr w:val="none" w:sz="0" w:space="0" w:color="auto" w:frame="1"/>
        </w:rPr>
        <w:t>    Waiting </w:t>
      </w:r>
      <w:r w:rsidRPr="00DA3FE8">
        <w:rPr>
          <w:rFonts w:ascii="Verdana" w:eastAsia="Times New Roman" w:hAnsi="Verdana" w:cs="Times New Roman"/>
          <w:color w:val="FF0000"/>
          <w:sz w:val="20"/>
        </w:rPr>
        <w:t>Time</w:t>
      </w:r>
      <w:r w:rsidRPr="00DA3FE8">
        <w:rPr>
          <w:rFonts w:ascii="Verdana" w:eastAsia="Times New Roman" w:hAnsi="Verdana" w:cs="Times New Roman"/>
          <w:color w:val="000000"/>
          <w:sz w:val="20"/>
          <w:szCs w:val="20"/>
          <w:bdr w:val="none" w:sz="0" w:space="0" w:color="auto" w:frame="1"/>
        </w:rPr>
        <w:t> = </w:t>
      </w:r>
      <w:r w:rsidRPr="00DA3FE8">
        <w:rPr>
          <w:rFonts w:ascii="Verdana" w:eastAsia="Times New Roman" w:hAnsi="Verdana" w:cs="Times New Roman"/>
          <w:color w:val="0000FF"/>
          <w:sz w:val="20"/>
        </w:rPr>
        <w:t>Turnaround</w:t>
      </w:r>
      <w:r w:rsidRPr="00DA3FE8">
        <w:rPr>
          <w:rFonts w:ascii="Verdana" w:eastAsia="Times New Roman" w:hAnsi="Verdana" w:cs="Times New Roman"/>
          <w:color w:val="000000"/>
          <w:sz w:val="20"/>
          <w:szCs w:val="20"/>
          <w:bdr w:val="none" w:sz="0" w:space="0" w:color="auto" w:frame="1"/>
        </w:rPr>
        <w:t> time - Burst Time   </w:t>
      </w:r>
    </w:p>
    <w:tbl>
      <w:tblPr>
        <w:tblpPr w:leftFromText="180" w:rightFromText="180" w:vertAnchor="text" w:horzAnchor="margin" w:tblpY="134"/>
        <w:tblW w:w="9450"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tblPr>
      <w:tblGrid>
        <w:gridCol w:w="1440"/>
        <w:gridCol w:w="1530"/>
        <w:gridCol w:w="1530"/>
        <w:gridCol w:w="1440"/>
        <w:gridCol w:w="1710"/>
        <w:gridCol w:w="1800"/>
      </w:tblGrid>
      <w:tr w:rsidR="00D17521" w:rsidRPr="00DA3FE8" w:rsidTr="00285633">
        <w:trPr>
          <w:trHeight w:val="948"/>
        </w:trPr>
        <w:tc>
          <w:tcPr>
            <w:tcW w:w="144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Process ID</w:t>
            </w:r>
          </w:p>
        </w:tc>
        <w:tc>
          <w:tcPr>
            <w:tcW w:w="153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Arrival Time</w:t>
            </w:r>
          </w:p>
        </w:tc>
        <w:tc>
          <w:tcPr>
            <w:tcW w:w="153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Burst Time</w:t>
            </w:r>
          </w:p>
        </w:tc>
        <w:tc>
          <w:tcPr>
            <w:tcW w:w="144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Completion Time</w:t>
            </w:r>
          </w:p>
        </w:tc>
        <w:tc>
          <w:tcPr>
            <w:tcW w:w="171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Turn Around Time</w:t>
            </w:r>
          </w:p>
        </w:tc>
        <w:tc>
          <w:tcPr>
            <w:tcW w:w="1800" w:type="dxa"/>
            <w:shd w:val="clear" w:color="auto" w:fill="C7CCBE"/>
            <w:tcMar>
              <w:top w:w="180" w:type="dxa"/>
              <w:left w:w="180" w:type="dxa"/>
              <w:bottom w:w="180" w:type="dxa"/>
              <w:right w:w="180" w:type="dxa"/>
            </w:tcMar>
            <w:hideMark/>
          </w:tcPr>
          <w:p w:rsidR="00D17521" w:rsidRPr="00DA3FE8" w:rsidRDefault="00D17521" w:rsidP="00137B94">
            <w:pPr>
              <w:spacing w:after="0" w:line="240" w:lineRule="auto"/>
              <w:ind w:right="270"/>
              <w:jc w:val="both"/>
              <w:rPr>
                <w:rFonts w:ascii="Times New Roman" w:eastAsia="Times New Roman" w:hAnsi="Times New Roman" w:cs="Times New Roman"/>
                <w:b/>
                <w:bCs/>
                <w:color w:val="000000"/>
                <w:sz w:val="26"/>
                <w:szCs w:val="26"/>
              </w:rPr>
            </w:pPr>
            <w:r w:rsidRPr="00DA3FE8">
              <w:rPr>
                <w:rFonts w:ascii="Times New Roman" w:eastAsia="Times New Roman" w:hAnsi="Times New Roman" w:cs="Times New Roman"/>
                <w:b/>
                <w:bCs/>
                <w:color w:val="000000"/>
                <w:sz w:val="26"/>
                <w:szCs w:val="26"/>
              </w:rPr>
              <w:t>Wait</w:t>
            </w:r>
            <w:r>
              <w:rPr>
                <w:rFonts w:ascii="Times New Roman" w:eastAsia="Times New Roman" w:hAnsi="Times New Roman" w:cs="Times New Roman"/>
                <w:b/>
                <w:bCs/>
                <w:color w:val="000000"/>
                <w:sz w:val="26"/>
                <w:szCs w:val="26"/>
              </w:rPr>
              <w:t>ing time</w:t>
            </w:r>
          </w:p>
        </w:tc>
      </w:tr>
      <w:tr w:rsidR="00D17521" w:rsidRPr="00DA3FE8" w:rsidTr="00285633">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0</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0</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w:t>
            </w:r>
          </w:p>
        </w:tc>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0</w:t>
            </w:r>
          </w:p>
        </w:tc>
      </w:tr>
      <w:tr w:rsidR="00D17521" w:rsidRPr="00DA3FE8" w:rsidTr="00285633">
        <w:tc>
          <w:tcPr>
            <w:tcW w:w="14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w:t>
            </w:r>
          </w:p>
        </w:tc>
        <w:tc>
          <w:tcPr>
            <w:tcW w:w="15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w:t>
            </w:r>
          </w:p>
        </w:tc>
        <w:tc>
          <w:tcPr>
            <w:tcW w:w="15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6</w:t>
            </w:r>
          </w:p>
        </w:tc>
        <w:tc>
          <w:tcPr>
            <w:tcW w:w="14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8</w:t>
            </w:r>
          </w:p>
        </w:tc>
        <w:tc>
          <w:tcPr>
            <w:tcW w:w="17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7</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w:t>
            </w:r>
          </w:p>
        </w:tc>
      </w:tr>
      <w:tr w:rsidR="00D17521" w:rsidRPr="00DA3FE8" w:rsidTr="00285633">
        <w:trPr>
          <w:trHeight w:val="678"/>
        </w:trPr>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4</w:t>
            </w:r>
          </w:p>
        </w:tc>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12</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8</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4</w:t>
            </w:r>
          </w:p>
        </w:tc>
      </w:tr>
      <w:tr w:rsidR="00D17521" w:rsidRPr="00DA3FE8" w:rsidTr="00285633">
        <w:tc>
          <w:tcPr>
            <w:tcW w:w="14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lastRenderedPageBreak/>
              <w:t>3</w:t>
            </w:r>
          </w:p>
        </w:tc>
        <w:tc>
          <w:tcPr>
            <w:tcW w:w="15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3</w:t>
            </w:r>
          </w:p>
        </w:tc>
        <w:tc>
          <w:tcPr>
            <w:tcW w:w="15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9</w:t>
            </w:r>
          </w:p>
        </w:tc>
        <w:tc>
          <w:tcPr>
            <w:tcW w:w="14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21</w:t>
            </w:r>
          </w:p>
        </w:tc>
        <w:tc>
          <w:tcPr>
            <w:tcW w:w="17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18</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9</w:t>
            </w:r>
          </w:p>
        </w:tc>
      </w:tr>
      <w:tr w:rsidR="00D17521" w:rsidRPr="00DA3FE8" w:rsidTr="00285633">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4</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4</w:t>
            </w:r>
          </w:p>
        </w:tc>
        <w:tc>
          <w:tcPr>
            <w:tcW w:w="15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12</w:t>
            </w:r>
          </w:p>
        </w:tc>
        <w:tc>
          <w:tcPr>
            <w:tcW w:w="14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33</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29</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17521" w:rsidRPr="00DA3FE8" w:rsidRDefault="00D17521" w:rsidP="00137B94">
            <w:pPr>
              <w:spacing w:after="0" w:line="345" w:lineRule="atLeast"/>
              <w:ind w:left="300"/>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17</w:t>
            </w:r>
          </w:p>
        </w:tc>
      </w:tr>
    </w:tbl>
    <w:p w:rsidR="00285633" w:rsidRDefault="00285633"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DA3FE8" w:rsidRPr="00DA3FE8" w:rsidRDefault="00DA3FE8"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The average waiting Time is determined by summing the respective waiting time of all the processes and divided the sum by the total number of processes.</w:t>
      </w:r>
    </w:p>
    <w:p w:rsidR="00DA3FE8" w:rsidRPr="00DA3FE8" w:rsidRDefault="00DA3FE8"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DA3FE8">
        <w:rPr>
          <w:rFonts w:ascii="Verdana" w:eastAsia="Times New Roman" w:hAnsi="Verdana" w:cs="Times New Roman"/>
          <w:color w:val="000000"/>
          <w:sz w:val="20"/>
          <w:szCs w:val="20"/>
        </w:rPr>
        <w:t>               </w:t>
      </w:r>
      <w:proofErr w:type="spellStart"/>
      <w:r w:rsidRPr="00DA3FE8">
        <w:rPr>
          <w:rFonts w:ascii="Verdana" w:eastAsia="Times New Roman" w:hAnsi="Verdana" w:cs="Times New Roman"/>
          <w:color w:val="000000"/>
          <w:sz w:val="20"/>
          <w:szCs w:val="20"/>
        </w:rPr>
        <w:t>Avg</w:t>
      </w:r>
      <w:proofErr w:type="spellEnd"/>
      <w:r w:rsidRPr="00DA3FE8">
        <w:rPr>
          <w:rFonts w:ascii="Verdana" w:eastAsia="Times New Roman" w:hAnsi="Verdana" w:cs="Times New Roman"/>
          <w:color w:val="000000"/>
          <w:sz w:val="20"/>
          <w:szCs w:val="20"/>
        </w:rPr>
        <w:t xml:space="preserve"> Waiting Time=31/5</w:t>
      </w:r>
    </w:p>
    <w:p w:rsidR="00DA3FE8" w:rsidRPr="00DA3FE8" w:rsidRDefault="003170BD" w:rsidP="00137B94">
      <w:pPr>
        <w:spacing w:after="0" w:line="240" w:lineRule="auto"/>
        <w:jc w:val="both"/>
        <w:rPr>
          <w:rFonts w:ascii="Verdana" w:eastAsia="Times New Roman" w:hAnsi="Verdana" w:cs="Times New Roman"/>
          <w:color w:val="000000"/>
          <w:sz w:val="20"/>
          <w:szCs w:val="20"/>
        </w:rPr>
      </w:pPr>
      <w:r w:rsidRPr="003170BD">
        <w:rPr>
          <w:rFonts w:ascii="Times New Roman" w:eastAsia="Times New Roman" w:hAnsi="Times New Roman" w:cs="Times New Roman"/>
          <w:sz w:val="24"/>
          <w:szCs w:val="24"/>
        </w:rPr>
        <w:pict>
          <v:shape id="_x0000_i1031" type="#_x0000_t75" alt="os FCFS Scheduling" style="width:24.75pt;height:24.75pt"/>
        </w:pict>
      </w:r>
      <w:r w:rsidR="00DA3FE8" w:rsidRPr="00DA3FE8">
        <w:rPr>
          <w:rFonts w:ascii="Verdana" w:eastAsia="Times New Roman" w:hAnsi="Verdana" w:cs="Times New Roman"/>
          <w:color w:val="000000"/>
          <w:sz w:val="20"/>
          <w:szCs w:val="20"/>
        </w:rPr>
        <w:t>             </w:t>
      </w:r>
      <w:r w:rsidR="00DA3FE8" w:rsidRPr="00D17521">
        <w:rPr>
          <w:rFonts w:ascii="Verdana" w:eastAsia="Times New Roman" w:hAnsi="Verdana" w:cs="Times New Roman"/>
          <w:b/>
          <w:bCs/>
          <w:color w:val="000000"/>
          <w:sz w:val="28"/>
          <w:szCs w:val="28"/>
        </w:rPr>
        <w:t>(Gantt chart)</w:t>
      </w:r>
    </w:p>
    <w:p w:rsidR="00DA3FE8" w:rsidRDefault="00DA3FE8"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248275" cy="9239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srcRect/>
                    <a:stretch>
                      <a:fillRect/>
                    </a:stretch>
                  </pic:blipFill>
                  <pic:spPr bwMode="auto">
                    <a:xfrm>
                      <a:off x="0" y="0"/>
                      <a:ext cx="5248275" cy="923925"/>
                    </a:xfrm>
                    <a:prstGeom prst="rect">
                      <a:avLst/>
                    </a:prstGeom>
                    <a:noFill/>
                    <a:ln w="9525">
                      <a:noFill/>
                      <a:miter lim="800000"/>
                      <a:headEnd/>
                      <a:tailEnd/>
                    </a:ln>
                  </pic:spPr>
                </pic:pic>
              </a:graphicData>
            </a:graphic>
          </wp:inline>
        </w:drawing>
      </w:r>
    </w:p>
    <w:p w:rsidR="00DA3FE8" w:rsidRDefault="00DA3FE8" w:rsidP="00137B94">
      <w:pPr>
        <w:autoSpaceDE w:val="0"/>
        <w:autoSpaceDN w:val="0"/>
        <w:adjustRightInd w:val="0"/>
        <w:jc w:val="both"/>
        <w:rPr>
          <w:rFonts w:ascii="Calibri" w:hAnsi="Calibri" w:cs="Calibri"/>
        </w:rPr>
      </w:pPr>
    </w:p>
    <w:p w:rsidR="00D65CFC" w:rsidRDefault="00D65CFC" w:rsidP="00137B94">
      <w:pPr>
        <w:pStyle w:val="Heading2"/>
        <w:shd w:val="clear" w:color="auto" w:fill="FFFFFF"/>
        <w:spacing w:line="312" w:lineRule="atLeast"/>
        <w:jc w:val="both"/>
        <w:rPr>
          <w:rFonts w:ascii="Helvetica" w:hAnsi="Helvetica" w:cs="Helvetica"/>
          <w:b w:val="0"/>
          <w:bCs w:val="0"/>
          <w:color w:val="610B38"/>
          <w:sz w:val="42"/>
          <w:szCs w:val="42"/>
        </w:rPr>
      </w:pPr>
      <w:r>
        <w:rPr>
          <w:rFonts w:ascii="Helvetica" w:hAnsi="Helvetica" w:cs="Helvetica"/>
          <w:b w:val="0"/>
          <w:bCs w:val="0"/>
          <w:color w:val="610B38"/>
          <w:sz w:val="42"/>
          <w:szCs w:val="42"/>
        </w:rPr>
        <w:t>Advantages of FCFS</w:t>
      </w:r>
    </w:p>
    <w:p w:rsidR="00D65CFC" w:rsidRDefault="00D65CFC" w:rsidP="00137B94">
      <w:pPr>
        <w:numPr>
          <w:ilvl w:val="0"/>
          <w:numId w:val="8"/>
        </w:numPr>
        <w:shd w:val="clear" w:color="auto" w:fill="FFFFFF"/>
        <w:spacing w:before="67" w:after="100" w:afterAutospacing="1" w:line="352" w:lineRule="atLeast"/>
        <w:jc w:val="both"/>
        <w:rPr>
          <w:rFonts w:ascii="Verdana" w:hAnsi="Verdana" w:cs="Times New Roman"/>
          <w:color w:val="000000"/>
        </w:rPr>
      </w:pPr>
      <w:r>
        <w:rPr>
          <w:rFonts w:ascii="Verdana" w:hAnsi="Verdana"/>
          <w:color w:val="000000"/>
        </w:rPr>
        <w:t>Simple</w:t>
      </w:r>
    </w:p>
    <w:p w:rsidR="00D65CFC" w:rsidRDefault="00D65CFC" w:rsidP="00137B94">
      <w:pPr>
        <w:numPr>
          <w:ilvl w:val="0"/>
          <w:numId w:val="8"/>
        </w:numPr>
        <w:shd w:val="clear" w:color="auto" w:fill="FFFFFF"/>
        <w:spacing w:before="67" w:after="100" w:afterAutospacing="1" w:line="352" w:lineRule="atLeast"/>
        <w:jc w:val="both"/>
        <w:rPr>
          <w:rFonts w:ascii="Verdana" w:hAnsi="Verdana"/>
          <w:color w:val="000000"/>
        </w:rPr>
      </w:pPr>
      <w:r>
        <w:rPr>
          <w:rFonts w:ascii="Verdana" w:hAnsi="Verdana"/>
          <w:color w:val="000000"/>
        </w:rPr>
        <w:t>Easy</w:t>
      </w:r>
    </w:p>
    <w:p w:rsidR="00D65CFC" w:rsidRDefault="00D65CFC" w:rsidP="00137B94">
      <w:pPr>
        <w:numPr>
          <w:ilvl w:val="0"/>
          <w:numId w:val="8"/>
        </w:numPr>
        <w:shd w:val="clear" w:color="auto" w:fill="FFFFFF"/>
        <w:spacing w:before="67" w:after="100" w:afterAutospacing="1" w:line="352" w:lineRule="atLeast"/>
        <w:jc w:val="both"/>
        <w:rPr>
          <w:rFonts w:ascii="Verdana" w:hAnsi="Verdana"/>
          <w:color w:val="000000"/>
        </w:rPr>
      </w:pPr>
      <w:r>
        <w:rPr>
          <w:rFonts w:ascii="Verdana" w:hAnsi="Verdana"/>
          <w:color w:val="000000"/>
        </w:rPr>
        <w:t>First come, First serv</w:t>
      </w:r>
      <w:r w:rsidR="00ED77A4">
        <w:rPr>
          <w:rFonts w:ascii="Verdana" w:hAnsi="Verdana"/>
          <w:color w:val="000000"/>
        </w:rPr>
        <w:t>e</w:t>
      </w:r>
    </w:p>
    <w:p w:rsidR="00261AF2" w:rsidRDefault="00261AF2" w:rsidP="00137B94">
      <w:pPr>
        <w:pStyle w:val="Heading2"/>
        <w:spacing w:before="300" w:after="150"/>
        <w:jc w:val="both"/>
        <w:rPr>
          <w:rFonts w:ascii="Helvetica" w:hAnsi="Helvetica" w:cs="Helvetica"/>
          <w:b w:val="0"/>
          <w:bCs w:val="0"/>
          <w:color w:val="333333"/>
          <w:sz w:val="45"/>
          <w:szCs w:val="45"/>
        </w:rPr>
      </w:pPr>
      <w:r>
        <w:rPr>
          <w:rFonts w:ascii="Helvetica" w:hAnsi="Helvetica" w:cs="Helvetica"/>
          <w:b w:val="0"/>
          <w:bCs w:val="0"/>
          <w:color w:val="333333"/>
          <w:sz w:val="45"/>
          <w:szCs w:val="45"/>
        </w:rPr>
        <w:t xml:space="preserve">Problems </w:t>
      </w:r>
      <w:r w:rsidR="00D65CFC">
        <w:rPr>
          <w:rFonts w:ascii="Helvetica" w:hAnsi="Helvetica" w:cs="Helvetica"/>
          <w:b w:val="0"/>
          <w:bCs w:val="0"/>
          <w:color w:val="333333"/>
          <w:sz w:val="45"/>
          <w:szCs w:val="45"/>
        </w:rPr>
        <w:t xml:space="preserve">or disadvantages </w:t>
      </w:r>
      <w:r>
        <w:rPr>
          <w:rFonts w:ascii="Helvetica" w:hAnsi="Helvetica" w:cs="Helvetica"/>
          <w:b w:val="0"/>
          <w:bCs w:val="0"/>
          <w:color w:val="333333"/>
          <w:sz w:val="45"/>
          <w:szCs w:val="45"/>
        </w:rPr>
        <w:t>with FCFS Scheduling</w:t>
      </w: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Below we have a few shortcomings or problems with the FCFS scheduling algorithm:</w:t>
      </w:r>
    </w:p>
    <w:p w:rsidR="00261AF2" w:rsidRDefault="00261AF2" w:rsidP="00137B94">
      <w:pPr>
        <w:numPr>
          <w:ilvl w:val="0"/>
          <w:numId w:val="6"/>
        </w:numPr>
        <w:spacing w:before="100" w:beforeAutospacing="1" w:after="100" w:afterAutospacing="1" w:line="450" w:lineRule="atLeast"/>
        <w:jc w:val="both"/>
        <w:rPr>
          <w:rFonts w:ascii="Arial" w:hAnsi="Arial" w:cs="Arial"/>
          <w:color w:val="333333"/>
        </w:rPr>
      </w:pPr>
      <w:r>
        <w:rPr>
          <w:rFonts w:ascii="Arial" w:hAnsi="Arial" w:cs="Arial"/>
          <w:color w:val="333333"/>
        </w:rPr>
        <w:t>It is </w:t>
      </w:r>
      <w:r>
        <w:rPr>
          <w:rFonts w:ascii="Arial" w:hAnsi="Arial" w:cs="Arial"/>
          <w:b/>
          <w:bCs/>
          <w:color w:val="333333"/>
        </w:rPr>
        <w:t>Non Pre-emptive</w:t>
      </w:r>
      <w:r>
        <w:rPr>
          <w:rFonts w:ascii="Arial" w:hAnsi="Arial" w:cs="Arial"/>
          <w:color w:val="333333"/>
        </w:rPr>
        <w:t> algorithm, which means the </w:t>
      </w:r>
      <w:r>
        <w:rPr>
          <w:rFonts w:ascii="Arial" w:hAnsi="Arial" w:cs="Arial"/>
          <w:b/>
          <w:bCs/>
          <w:color w:val="333333"/>
        </w:rPr>
        <w:t>process priority</w:t>
      </w:r>
      <w:r>
        <w:rPr>
          <w:rFonts w:ascii="Arial" w:hAnsi="Arial" w:cs="Arial"/>
          <w:color w:val="333333"/>
        </w:rPr>
        <w:t> doesn't matter.</w:t>
      </w:r>
    </w:p>
    <w:p w:rsidR="00261AF2" w:rsidRDefault="00261AF2" w:rsidP="00137B94">
      <w:pPr>
        <w:pStyle w:val="NormalWeb"/>
        <w:spacing w:before="0" w:beforeAutospacing="0" w:after="150" w:afterAutospacing="0" w:line="450" w:lineRule="atLeast"/>
        <w:ind w:left="720"/>
        <w:jc w:val="both"/>
        <w:rPr>
          <w:rFonts w:ascii="Arial" w:hAnsi="Arial" w:cs="Arial"/>
          <w:color w:val="333333"/>
        </w:rPr>
      </w:pPr>
      <w:r>
        <w:rPr>
          <w:rFonts w:ascii="Arial" w:hAnsi="Arial" w:cs="Arial"/>
          <w:color w:val="333333"/>
        </w:rPr>
        <w:t>If a process with very least priority is being executed, more like </w:t>
      </w:r>
      <w:r>
        <w:rPr>
          <w:rFonts w:ascii="Arial" w:hAnsi="Arial" w:cs="Arial"/>
          <w:b/>
          <w:bCs/>
          <w:color w:val="333333"/>
        </w:rPr>
        <w:t>daily routine backup</w:t>
      </w:r>
      <w:r>
        <w:rPr>
          <w:rFonts w:ascii="Arial" w:hAnsi="Arial" w:cs="Arial"/>
          <w:color w:val="333333"/>
        </w:rPr>
        <w:t> process, which takes more time, and all of a sudden some other high priority process arrives, like </w:t>
      </w:r>
      <w:r>
        <w:rPr>
          <w:rFonts w:ascii="Arial" w:hAnsi="Arial" w:cs="Arial"/>
          <w:b/>
          <w:bCs/>
          <w:color w:val="333333"/>
        </w:rPr>
        <w:t>interrupt to avoid system crash</w:t>
      </w:r>
      <w:r>
        <w:rPr>
          <w:rFonts w:ascii="Arial" w:hAnsi="Arial" w:cs="Arial"/>
          <w:color w:val="333333"/>
        </w:rPr>
        <w:t>, the high priority process will have to wait, and hence in this case, the system will crash, just because of improper process scheduling.</w:t>
      </w:r>
    </w:p>
    <w:p w:rsidR="00261AF2" w:rsidRDefault="00261AF2" w:rsidP="00137B94">
      <w:pPr>
        <w:numPr>
          <w:ilvl w:val="0"/>
          <w:numId w:val="6"/>
        </w:numPr>
        <w:spacing w:before="100" w:beforeAutospacing="1" w:after="100" w:afterAutospacing="1" w:line="450" w:lineRule="atLeast"/>
        <w:jc w:val="both"/>
        <w:rPr>
          <w:rFonts w:ascii="Arial" w:hAnsi="Arial" w:cs="Arial"/>
          <w:color w:val="333333"/>
        </w:rPr>
      </w:pPr>
      <w:r>
        <w:rPr>
          <w:rFonts w:ascii="Arial" w:hAnsi="Arial" w:cs="Arial"/>
          <w:color w:val="333333"/>
        </w:rPr>
        <w:t>Not optimal Average Waiting Time.</w:t>
      </w:r>
    </w:p>
    <w:p w:rsidR="00261AF2" w:rsidRDefault="00261AF2" w:rsidP="00137B94">
      <w:pPr>
        <w:numPr>
          <w:ilvl w:val="0"/>
          <w:numId w:val="6"/>
        </w:numPr>
        <w:spacing w:before="100" w:beforeAutospacing="1" w:after="100" w:afterAutospacing="1" w:line="450" w:lineRule="atLeast"/>
        <w:jc w:val="both"/>
        <w:rPr>
          <w:rFonts w:ascii="Arial" w:hAnsi="Arial" w:cs="Arial"/>
          <w:color w:val="333333"/>
        </w:rPr>
      </w:pPr>
      <w:r>
        <w:rPr>
          <w:rFonts w:ascii="Arial" w:hAnsi="Arial" w:cs="Arial"/>
          <w:color w:val="333333"/>
        </w:rPr>
        <w:lastRenderedPageBreak/>
        <w:t>Resources utilization in parallel is not possible, which leads to </w:t>
      </w:r>
      <w:r>
        <w:rPr>
          <w:rFonts w:ascii="Arial" w:hAnsi="Arial" w:cs="Arial"/>
          <w:b/>
          <w:bCs/>
          <w:color w:val="333333"/>
        </w:rPr>
        <w:t>Convoy Effect</w:t>
      </w:r>
      <w:r>
        <w:rPr>
          <w:rFonts w:ascii="Arial" w:hAnsi="Arial" w:cs="Arial"/>
          <w:color w:val="333333"/>
        </w:rPr>
        <w:t xml:space="preserve">, and hence poor </w:t>
      </w:r>
      <w:proofErr w:type="gramStart"/>
      <w:r>
        <w:rPr>
          <w:rFonts w:ascii="Arial" w:hAnsi="Arial" w:cs="Arial"/>
          <w:color w:val="333333"/>
        </w:rPr>
        <w:t>resource(</w:t>
      </w:r>
      <w:proofErr w:type="gramEnd"/>
      <w:r>
        <w:rPr>
          <w:rFonts w:ascii="Arial" w:hAnsi="Arial" w:cs="Arial"/>
          <w:color w:val="333333"/>
        </w:rPr>
        <w:t>CPU, I/O etc) utilization.</w:t>
      </w:r>
    </w:p>
    <w:p w:rsidR="00261AF2" w:rsidRDefault="00261AF2" w:rsidP="00137B94">
      <w:pPr>
        <w:spacing w:after="0" w:line="240" w:lineRule="auto"/>
        <w:jc w:val="both"/>
        <w:rPr>
          <w:rFonts w:ascii="Helvetica" w:hAnsi="Helvetica" w:cs="Helvetica"/>
          <w:color w:val="333333"/>
          <w:sz w:val="36"/>
          <w:szCs w:val="36"/>
        </w:rPr>
      </w:pPr>
      <w:r>
        <w:rPr>
          <w:rFonts w:ascii="Arial" w:hAnsi="Arial" w:cs="Arial"/>
          <w:color w:val="333333"/>
        </w:rPr>
        <w:br/>
      </w:r>
      <w:r>
        <w:rPr>
          <w:rFonts w:ascii="Helvetica" w:hAnsi="Helvetica" w:cs="Helvetica"/>
          <w:b/>
          <w:bCs/>
          <w:color w:val="333333"/>
          <w:sz w:val="36"/>
          <w:szCs w:val="36"/>
        </w:rPr>
        <w:t>What is Convoy Effect?</w:t>
      </w:r>
    </w:p>
    <w:p w:rsidR="00285633" w:rsidRDefault="00285633" w:rsidP="00137B94">
      <w:pPr>
        <w:pStyle w:val="NormalWeb"/>
        <w:spacing w:before="0" w:beforeAutospacing="0" w:after="150" w:afterAutospacing="0"/>
        <w:jc w:val="both"/>
        <w:rPr>
          <w:rFonts w:ascii="Arial" w:hAnsi="Arial" w:cs="Arial"/>
          <w:color w:val="333333"/>
        </w:rPr>
      </w:pPr>
    </w:p>
    <w:p w:rsidR="00261AF2" w:rsidRDefault="00261AF2" w:rsidP="00137B94">
      <w:pPr>
        <w:pStyle w:val="NormalWeb"/>
        <w:spacing w:before="0" w:beforeAutospacing="0" w:after="150" w:afterAutospacing="0"/>
        <w:jc w:val="both"/>
        <w:rPr>
          <w:rFonts w:ascii="Arial" w:hAnsi="Arial" w:cs="Arial"/>
          <w:color w:val="333333"/>
        </w:rPr>
      </w:pPr>
      <w:r>
        <w:rPr>
          <w:rFonts w:ascii="Arial" w:hAnsi="Arial" w:cs="Arial"/>
          <w:color w:val="333333"/>
        </w:rPr>
        <w:t xml:space="preserve">Convoy Effect is a situation where many processes, </w:t>
      </w:r>
      <w:proofErr w:type="gramStart"/>
      <w:r>
        <w:rPr>
          <w:rFonts w:ascii="Arial" w:hAnsi="Arial" w:cs="Arial"/>
          <w:color w:val="333333"/>
        </w:rPr>
        <w:t>who</w:t>
      </w:r>
      <w:proofErr w:type="gramEnd"/>
      <w:r>
        <w:rPr>
          <w:rFonts w:ascii="Arial" w:hAnsi="Arial" w:cs="Arial"/>
          <w:color w:val="333333"/>
        </w:rPr>
        <w:t xml:space="preserve"> need to use a resource for short time are blocked by one process holding that resource for a long time.</w:t>
      </w:r>
    </w:p>
    <w:p w:rsidR="00261AF2" w:rsidRDefault="00D65CFC" w:rsidP="00137B94">
      <w:pPr>
        <w:pStyle w:val="NormalWeb"/>
        <w:spacing w:before="0" w:beforeAutospacing="0" w:after="150" w:afterAutospacing="0"/>
        <w:jc w:val="both"/>
        <w:rPr>
          <w:rFonts w:ascii="Arial" w:hAnsi="Arial" w:cs="Arial"/>
          <w:color w:val="333333"/>
        </w:rPr>
      </w:pPr>
      <w:r>
        <w:rPr>
          <w:rFonts w:ascii="Arial" w:hAnsi="Arial" w:cs="Arial"/>
          <w:color w:val="333333"/>
        </w:rPr>
        <w:t>This essentially leads to poor</w:t>
      </w:r>
      <w:r w:rsidR="00261AF2">
        <w:rPr>
          <w:rFonts w:ascii="Arial" w:hAnsi="Arial" w:cs="Arial"/>
          <w:color w:val="333333"/>
        </w:rPr>
        <w:t xml:space="preserve"> utilization of resources and hence poor performance.</w:t>
      </w:r>
    </w:p>
    <w:p w:rsidR="00DA3FE8" w:rsidRPr="00DA3FE8" w:rsidRDefault="00DA3FE8" w:rsidP="00137B94">
      <w:pPr>
        <w:spacing w:before="300" w:after="150" w:line="240" w:lineRule="auto"/>
        <w:jc w:val="both"/>
        <w:outlineLvl w:val="0"/>
        <w:rPr>
          <w:rFonts w:ascii="Helvetica" w:eastAsia="Times New Roman" w:hAnsi="Helvetica" w:cs="Helvetica"/>
          <w:color w:val="333333"/>
          <w:kern w:val="36"/>
          <w:sz w:val="54"/>
          <w:szCs w:val="54"/>
        </w:rPr>
      </w:pPr>
      <w:r w:rsidRPr="00DA3FE8">
        <w:rPr>
          <w:rFonts w:ascii="Helvetica" w:eastAsia="Times New Roman" w:hAnsi="Helvetica" w:cs="Helvetica"/>
          <w:color w:val="333333"/>
          <w:kern w:val="36"/>
          <w:sz w:val="54"/>
          <w:szCs w:val="54"/>
        </w:rPr>
        <w:t xml:space="preserve">Shortest Job </w:t>
      </w:r>
      <w:proofErr w:type="gramStart"/>
      <w:r w:rsidRPr="00DA3FE8">
        <w:rPr>
          <w:rFonts w:ascii="Helvetica" w:eastAsia="Times New Roman" w:hAnsi="Helvetica" w:cs="Helvetica"/>
          <w:color w:val="333333"/>
          <w:kern w:val="36"/>
          <w:sz w:val="54"/>
          <w:szCs w:val="54"/>
        </w:rPr>
        <w:t>First(</w:t>
      </w:r>
      <w:proofErr w:type="gramEnd"/>
      <w:r w:rsidRPr="00DA3FE8">
        <w:rPr>
          <w:rFonts w:ascii="Helvetica" w:eastAsia="Times New Roman" w:hAnsi="Helvetica" w:cs="Helvetica"/>
          <w:color w:val="333333"/>
          <w:kern w:val="36"/>
          <w:sz w:val="54"/>
          <w:szCs w:val="54"/>
        </w:rPr>
        <w:t>SJF) Scheduling</w:t>
      </w:r>
    </w:p>
    <w:p w:rsidR="00DA3FE8" w:rsidRPr="00DA3FE8" w:rsidRDefault="00DA3FE8" w:rsidP="00137B94">
      <w:pPr>
        <w:spacing w:after="150" w:line="240" w:lineRule="auto"/>
        <w:jc w:val="both"/>
        <w:rPr>
          <w:rFonts w:ascii="Arial" w:eastAsia="Times New Roman" w:hAnsi="Arial" w:cs="Arial"/>
          <w:color w:val="333333"/>
          <w:sz w:val="24"/>
          <w:szCs w:val="24"/>
        </w:rPr>
      </w:pPr>
      <w:r w:rsidRPr="00DA3FE8">
        <w:rPr>
          <w:rFonts w:ascii="Arial" w:eastAsia="Times New Roman" w:hAnsi="Arial" w:cs="Arial"/>
          <w:color w:val="333333"/>
          <w:sz w:val="24"/>
          <w:szCs w:val="24"/>
        </w:rPr>
        <w:t>Shortest Job First scheduling works on the process with the shortest </w:t>
      </w:r>
      <w:r w:rsidRPr="00DA3FE8">
        <w:rPr>
          <w:rFonts w:ascii="Arial" w:eastAsia="Times New Roman" w:hAnsi="Arial" w:cs="Arial"/>
          <w:b/>
          <w:bCs/>
          <w:color w:val="333333"/>
          <w:sz w:val="24"/>
          <w:szCs w:val="24"/>
        </w:rPr>
        <w:t>burst time</w:t>
      </w:r>
      <w:r w:rsidRPr="00DA3FE8">
        <w:rPr>
          <w:rFonts w:ascii="Arial" w:eastAsia="Times New Roman" w:hAnsi="Arial" w:cs="Arial"/>
          <w:color w:val="333333"/>
          <w:sz w:val="24"/>
          <w:szCs w:val="24"/>
        </w:rPr>
        <w:t> or </w:t>
      </w:r>
      <w:r w:rsidRPr="00DA3FE8">
        <w:rPr>
          <w:rFonts w:ascii="Arial" w:eastAsia="Times New Roman" w:hAnsi="Arial" w:cs="Arial"/>
          <w:b/>
          <w:bCs/>
          <w:color w:val="333333"/>
          <w:sz w:val="24"/>
          <w:szCs w:val="24"/>
        </w:rPr>
        <w:t>duration</w:t>
      </w:r>
      <w:r w:rsidRPr="00DA3FE8">
        <w:rPr>
          <w:rFonts w:ascii="Arial" w:eastAsia="Times New Roman" w:hAnsi="Arial" w:cs="Arial"/>
          <w:color w:val="333333"/>
          <w:sz w:val="24"/>
          <w:szCs w:val="24"/>
        </w:rPr>
        <w:t> first.</w:t>
      </w:r>
    </w:p>
    <w:p w:rsidR="00DA3FE8" w:rsidRPr="00DA3FE8" w:rsidRDefault="00DA3FE8" w:rsidP="00137B94">
      <w:pPr>
        <w:numPr>
          <w:ilvl w:val="0"/>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This is the best approach to minimize waiting time.</w:t>
      </w:r>
    </w:p>
    <w:p w:rsidR="00DA3FE8" w:rsidRPr="00DA3FE8" w:rsidRDefault="00DA3FE8" w:rsidP="00137B94">
      <w:pPr>
        <w:numPr>
          <w:ilvl w:val="0"/>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This is used in </w:t>
      </w:r>
      <w:hyperlink r:id="rId80" w:tgtFrame="_blank" w:history="1">
        <w:r w:rsidRPr="00DA3FE8">
          <w:rPr>
            <w:rFonts w:ascii="Arial" w:eastAsia="Times New Roman" w:hAnsi="Arial" w:cs="Arial"/>
            <w:color w:val="10A2FF"/>
            <w:sz w:val="24"/>
            <w:szCs w:val="24"/>
          </w:rPr>
          <w:t>Batch Systems</w:t>
        </w:r>
      </w:hyperlink>
      <w:r w:rsidRPr="00DA3FE8">
        <w:rPr>
          <w:rFonts w:ascii="Arial" w:eastAsia="Times New Roman" w:hAnsi="Arial" w:cs="Arial"/>
          <w:color w:val="333333"/>
          <w:sz w:val="24"/>
          <w:szCs w:val="24"/>
        </w:rPr>
        <w:t>.</w:t>
      </w:r>
    </w:p>
    <w:p w:rsidR="00DA3FE8" w:rsidRPr="00DA3FE8" w:rsidRDefault="00DA3FE8" w:rsidP="00137B94">
      <w:pPr>
        <w:numPr>
          <w:ilvl w:val="0"/>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It is of two types:</w:t>
      </w:r>
    </w:p>
    <w:p w:rsidR="00DA3FE8" w:rsidRPr="00DA3FE8" w:rsidRDefault="00DA3FE8" w:rsidP="00137B94">
      <w:pPr>
        <w:numPr>
          <w:ilvl w:val="1"/>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Non Pre-emptive</w:t>
      </w:r>
    </w:p>
    <w:p w:rsidR="00DA3FE8" w:rsidRPr="00DA3FE8" w:rsidRDefault="00DA3FE8" w:rsidP="00137B94">
      <w:pPr>
        <w:numPr>
          <w:ilvl w:val="1"/>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Pre-emptive</w:t>
      </w:r>
    </w:p>
    <w:p w:rsidR="00DA3FE8" w:rsidRPr="00DA3FE8" w:rsidRDefault="00DA3FE8" w:rsidP="00137B94">
      <w:pPr>
        <w:numPr>
          <w:ilvl w:val="0"/>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To successfully implement it, the burst time/duration time of the processes should be known to the processor in advance, which is practically not feasible all the time.</w:t>
      </w:r>
    </w:p>
    <w:p w:rsidR="00DA3FE8" w:rsidRPr="00DA3FE8" w:rsidRDefault="00DA3FE8" w:rsidP="00137B94">
      <w:pPr>
        <w:numPr>
          <w:ilvl w:val="0"/>
          <w:numId w:val="11"/>
        </w:numPr>
        <w:spacing w:before="100" w:beforeAutospacing="1" w:after="100" w:afterAutospacing="1" w:line="450" w:lineRule="atLeast"/>
        <w:jc w:val="both"/>
        <w:rPr>
          <w:rFonts w:ascii="Arial" w:eastAsia="Times New Roman" w:hAnsi="Arial" w:cs="Arial"/>
          <w:color w:val="333333"/>
          <w:sz w:val="24"/>
          <w:szCs w:val="24"/>
        </w:rPr>
      </w:pPr>
      <w:r w:rsidRPr="00DA3FE8">
        <w:rPr>
          <w:rFonts w:ascii="Arial" w:eastAsia="Times New Roman" w:hAnsi="Arial" w:cs="Arial"/>
          <w:color w:val="333333"/>
          <w:sz w:val="24"/>
          <w:szCs w:val="24"/>
        </w:rPr>
        <w:t>This scheduling algorithm is optimal if all the jobs/processes are available at the same time. (either Arrival time is </w:t>
      </w:r>
      <w:r w:rsidRPr="00DA3FE8">
        <w:rPr>
          <w:rFonts w:ascii="Consolas" w:eastAsia="Times New Roman" w:hAnsi="Consolas" w:cs="Consolas"/>
          <w:color w:val="C7254E"/>
        </w:rPr>
        <w:t>0</w:t>
      </w:r>
      <w:r w:rsidRPr="00DA3FE8">
        <w:rPr>
          <w:rFonts w:ascii="Arial" w:eastAsia="Times New Roman" w:hAnsi="Arial" w:cs="Arial"/>
          <w:color w:val="333333"/>
          <w:sz w:val="24"/>
          <w:szCs w:val="24"/>
        </w:rPr>
        <w:t> for all, or Arrival time is same for all)</w:t>
      </w:r>
    </w:p>
    <w:p w:rsidR="00DA3FE8" w:rsidRDefault="00DA3FE8" w:rsidP="00137B94">
      <w:pPr>
        <w:pStyle w:val="Heading2"/>
        <w:spacing w:before="300" w:after="150"/>
        <w:jc w:val="both"/>
        <w:rPr>
          <w:rFonts w:ascii="Helvetica" w:hAnsi="Helvetica" w:cs="Helvetica"/>
          <w:b w:val="0"/>
          <w:bCs w:val="0"/>
          <w:color w:val="333333"/>
          <w:sz w:val="45"/>
          <w:szCs w:val="45"/>
        </w:rPr>
      </w:pPr>
      <w:r>
        <w:rPr>
          <w:rFonts w:ascii="Helvetica" w:hAnsi="Helvetica" w:cs="Helvetica"/>
          <w:b w:val="0"/>
          <w:bCs w:val="0"/>
          <w:color w:val="333333"/>
          <w:sz w:val="45"/>
          <w:szCs w:val="45"/>
        </w:rPr>
        <w:t>Non Pre-emptive Shortest Job First</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Consider the below processes available in the ready queue for execution, with </w:t>
      </w:r>
      <w:r>
        <w:rPr>
          <w:rFonts w:ascii="Arial" w:hAnsi="Arial" w:cs="Arial"/>
          <w:b/>
          <w:bCs/>
          <w:color w:val="333333"/>
        </w:rPr>
        <w:t>arrival time</w:t>
      </w:r>
      <w:r>
        <w:rPr>
          <w:rFonts w:ascii="Arial" w:hAnsi="Arial" w:cs="Arial"/>
          <w:color w:val="333333"/>
        </w:rPr>
        <w:t> as </w:t>
      </w:r>
      <w:r>
        <w:rPr>
          <w:rStyle w:val="HTMLCode"/>
          <w:rFonts w:ascii="Consolas" w:eastAsiaTheme="majorEastAsia" w:hAnsi="Consolas" w:cs="Consolas"/>
          <w:color w:val="C7254E"/>
          <w:sz w:val="22"/>
          <w:szCs w:val="22"/>
          <w:shd w:val="clear" w:color="auto" w:fill="F9F2F4"/>
        </w:rPr>
        <w:t>0</w:t>
      </w:r>
      <w:r>
        <w:rPr>
          <w:rFonts w:ascii="Arial" w:hAnsi="Arial" w:cs="Arial"/>
          <w:color w:val="333333"/>
        </w:rPr>
        <w:t> for all and given </w:t>
      </w:r>
      <w:r>
        <w:rPr>
          <w:rFonts w:ascii="Arial" w:hAnsi="Arial" w:cs="Arial"/>
          <w:b/>
          <w:bCs/>
          <w:color w:val="333333"/>
        </w:rPr>
        <w:t>burst times</w:t>
      </w:r>
      <w:r>
        <w:rPr>
          <w:rFonts w:ascii="Arial" w:hAnsi="Arial" w:cs="Arial"/>
          <w:color w:val="333333"/>
        </w:rPr>
        <w:t>.</w:t>
      </w:r>
    </w:p>
    <w:p w:rsidR="00261AF2" w:rsidRDefault="00DA3FE8" w:rsidP="00137B94">
      <w:pPr>
        <w:jc w:val="both"/>
      </w:pPr>
      <w:r>
        <w:rPr>
          <w:noProof/>
        </w:rPr>
        <w:lastRenderedPageBreak/>
        <w:drawing>
          <wp:inline distT="0" distB="0" distL="0" distR="0">
            <wp:extent cx="5238750" cy="3971925"/>
            <wp:effectExtent l="19050" t="0" r="0" b="0"/>
            <wp:docPr id="21" name="Picture 21" descr="Non Pre-emptive Shortest Job First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n Pre-emptive Shortest Job First Scheduling"/>
                    <pic:cNvPicPr>
                      <a:picLocks noChangeAspect="1" noChangeArrowheads="1"/>
                    </pic:cNvPicPr>
                  </pic:nvPicPr>
                  <pic:blipFill>
                    <a:blip r:embed="rId81"/>
                    <a:srcRect/>
                    <a:stretch>
                      <a:fillRect/>
                    </a:stretch>
                  </pic:blipFill>
                  <pic:spPr bwMode="auto">
                    <a:xfrm>
                      <a:off x="0" y="0"/>
                      <a:ext cx="5238750" cy="3971925"/>
                    </a:xfrm>
                    <a:prstGeom prst="rect">
                      <a:avLst/>
                    </a:prstGeom>
                    <a:noFill/>
                    <a:ln w="9525">
                      <a:noFill/>
                      <a:miter lim="800000"/>
                      <a:headEnd/>
                      <a:tailEnd/>
                    </a:ln>
                  </pic:spPr>
                </pic:pic>
              </a:graphicData>
            </a:graphic>
          </wp:inline>
        </w:drawing>
      </w:r>
    </w:p>
    <w:p w:rsidR="00DA3FE8" w:rsidRDefault="00DA3FE8" w:rsidP="00137B94">
      <w:pPr>
        <w:pStyle w:val="NormalWeb"/>
        <w:spacing w:before="0" w:beforeAutospacing="0" w:after="167" w:afterAutospacing="0"/>
        <w:jc w:val="both"/>
        <w:rPr>
          <w:rFonts w:ascii="Arial" w:hAnsi="Arial" w:cs="Arial"/>
          <w:color w:val="333333"/>
          <w:sz w:val="27"/>
          <w:szCs w:val="27"/>
        </w:rPr>
      </w:pPr>
      <w:r w:rsidRPr="00285633">
        <w:rPr>
          <w:rFonts w:ascii="Arial" w:hAnsi="Arial" w:cs="Arial"/>
          <w:color w:val="333333"/>
          <w:sz w:val="27"/>
          <w:szCs w:val="27"/>
        </w:rPr>
        <w:t>As you can see in the </w:t>
      </w:r>
      <w:proofErr w:type="gramStart"/>
      <w:r w:rsidRPr="00285633">
        <w:rPr>
          <w:rFonts w:ascii="Arial" w:hAnsi="Arial" w:cs="Arial"/>
          <w:bCs/>
          <w:color w:val="333333"/>
          <w:sz w:val="27"/>
          <w:szCs w:val="27"/>
        </w:rPr>
        <w:t>GANTT</w:t>
      </w:r>
      <w:proofErr w:type="gramEnd"/>
      <w:r w:rsidRPr="00285633">
        <w:rPr>
          <w:rFonts w:ascii="Arial" w:hAnsi="Arial" w:cs="Arial"/>
          <w:bCs/>
          <w:color w:val="333333"/>
          <w:sz w:val="27"/>
          <w:szCs w:val="27"/>
        </w:rPr>
        <w:t xml:space="preserve"> chart</w:t>
      </w:r>
      <w:r w:rsidRPr="00285633">
        <w:rPr>
          <w:rFonts w:ascii="Arial" w:hAnsi="Arial" w:cs="Arial"/>
          <w:color w:val="333333"/>
          <w:sz w:val="27"/>
          <w:szCs w:val="27"/>
        </w:rPr>
        <w:t> above, the process </w:t>
      </w:r>
      <w:r w:rsidRPr="00285633">
        <w:rPr>
          <w:rFonts w:ascii="Arial" w:hAnsi="Arial" w:cs="Arial"/>
          <w:bCs/>
          <w:color w:val="333333"/>
          <w:sz w:val="27"/>
          <w:szCs w:val="27"/>
        </w:rPr>
        <w:t>P4</w:t>
      </w:r>
      <w:r w:rsidRPr="00285633">
        <w:rPr>
          <w:rFonts w:ascii="Arial" w:hAnsi="Arial" w:cs="Arial"/>
          <w:color w:val="333333"/>
          <w:sz w:val="27"/>
          <w:szCs w:val="27"/>
        </w:rPr>
        <w:t> will be picked up</w:t>
      </w:r>
      <w:r>
        <w:rPr>
          <w:rFonts w:ascii="Arial" w:hAnsi="Arial" w:cs="Arial"/>
          <w:color w:val="333333"/>
          <w:sz w:val="27"/>
          <w:szCs w:val="27"/>
        </w:rPr>
        <w:t xml:space="preserve"> first as it has the shortest burst time, then </w:t>
      </w:r>
      <w:r>
        <w:rPr>
          <w:rFonts w:ascii="Arial" w:hAnsi="Arial" w:cs="Arial"/>
          <w:b/>
          <w:bCs/>
          <w:color w:val="333333"/>
          <w:sz w:val="27"/>
          <w:szCs w:val="27"/>
        </w:rPr>
        <w:t>P2</w:t>
      </w:r>
      <w:r>
        <w:rPr>
          <w:rFonts w:ascii="Arial" w:hAnsi="Arial" w:cs="Arial"/>
          <w:color w:val="333333"/>
          <w:sz w:val="27"/>
          <w:szCs w:val="27"/>
        </w:rPr>
        <w:t>, followed by </w:t>
      </w:r>
      <w:r>
        <w:rPr>
          <w:rFonts w:ascii="Arial" w:hAnsi="Arial" w:cs="Arial"/>
          <w:b/>
          <w:bCs/>
          <w:color w:val="333333"/>
          <w:sz w:val="27"/>
          <w:szCs w:val="27"/>
        </w:rPr>
        <w:t>P3</w:t>
      </w:r>
      <w:r>
        <w:rPr>
          <w:rFonts w:ascii="Arial" w:hAnsi="Arial" w:cs="Arial"/>
          <w:color w:val="333333"/>
          <w:sz w:val="27"/>
          <w:szCs w:val="27"/>
        </w:rPr>
        <w:t> and at last </w:t>
      </w:r>
      <w:r>
        <w:rPr>
          <w:rFonts w:ascii="Arial" w:hAnsi="Arial" w:cs="Arial"/>
          <w:b/>
          <w:bCs/>
          <w:color w:val="333333"/>
          <w:sz w:val="27"/>
          <w:szCs w:val="27"/>
        </w:rPr>
        <w:t>P1</w:t>
      </w:r>
      <w:r>
        <w:rPr>
          <w:rFonts w:ascii="Arial" w:hAnsi="Arial" w:cs="Arial"/>
          <w:color w:val="333333"/>
          <w:sz w:val="27"/>
          <w:szCs w:val="27"/>
        </w:rPr>
        <w:t>.</w:t>
      </w:r>
    </w:p>
    <w:p w:rsidR="00DA3FE8" w:rsidRDefault="00DA3FE8" w:rsidP="00137B94">
      <w:pPr>
        <w:pStyle w:val="NormalWeb"/>
        <w:spacing w:before="0" w:beforeAutospacing="0" w:after="167" w:afterAutospacing="0"/>
        <w:jc w:val="both"/>
        <w:rPr>
          <w:rFonts w:ascii="Arial" w:hAnsi="Arial" w:cs="Arial"/>
          <w:color w:val="333333"/>
          <w:sz w:val="27"/>
          <w:szCs w:val="27"/>
        </w:rPr>
      </w:pPr>
      <w:r>
        <w:rPr>
          <w:rFonts w:ascii="Arial" w:hAnsi="Arial" w:cs="Arial"/>
          <w:color w:val="333333"/>
          <w:sz w:val="27"/>
          <w:szCs w:val="27"/>
        </w:rPr>
        <w:t>We scheduled the same set of processes using the </w:t>
      </w:r>
      <w:hyperlink r:id="rId82" w:tgtFrame="_blank" w:history="1">
        <w:r>
          <w:rPr>
            <w:rStyle w:val="Hyperlink"/>
            <w:rFonts w:ascii="Arial" w:hAnsi="Arial" w:cs="Arial"/>
            <w:color w:val="10A2FF"/>
            <w:sz w:val="27"/>
            <w:szCs w:val="27"/>
          </w:rPr>
          <w:t>First come first serve</w:t>
        </w:r>
      </w:hyperlink>
      <w:r>
        <w:rPr>
          <w:rFonts w:ascii="Arial" w:hAnsi="Arial" w:cs="Arial"/>
          <w:color w:val="333333"/>
          <w:sz w:val="27"/>
          <w:szCs w:val="27"/>
        </w:rPr>
        <w:t> algorithm in the previous tutorial, and got average waiting time to be </w:t>
      </w:r>
      <w:r>
        <w:rPr>
          <w:rStyle w:val="HTMLCode"/>
          <w:rFonts w:ascii="Consolas" w:eastAsiaTheme="majorEastAsia" w:hAnsi="Consolas" w:cs="Consolas"/>
          <w:color w:val="C7254E"/>
          <w:shd w:val="clear" w:color="auto" w:fill="F9F2F4"/>
        </w:rPr>
        <w:t>18.75 ms</w:t>
      </w:r>
      <w:r>
        <w:rPr>
          <w:rFonts w:ascii="Arial" w:hAnsi="Arial" w:cs="Arial"/>
          <w:color w:val="333333"/>
          <w:sz w:val="27"/>
          <w:szCs w:val="27"/>
        </w:rPr>
        <w:t>, whereas with SJF, the average waiting time comes out </w:t>
      </w:r>
      <w:r>
        <w:rPr>
          <w:rStyle w:val="HTMLCode"/>
          <w:rFonts w:ascii="Consolas" w:eastAsiaTheme="majorEastAsia" w:hAnsi="Consolas" w:cs="Consolas"/>
          <w:color w:val="C7254E"/>
          <w:shd w:val="clear" w:color="auto" w:fill="F9F2F4"/>
        </w:rPr>
        <w:t xml:space="preserve">4.5 </w:t>
      </w:r>
      <w:proofErr w:type="spellStart"/>
      <w:r>
        <w:rPr>
          <w:rStyle w:val="HTMLCode"/>
          <w:rFonts w:ascii="Consolas" w:eastAsiaTheme="majorEastAsia" w:hAnsi="Consolas" w:cs="Consolas"/>
          <w:color w:val="C7254E"/>
          <w:shd w:val="clear" w:color="auto" w:fill="F9F2F4"/>
        </w:rPr>
        <w:t>ms</w:t>
      </w:r>
      <w:r>
        <w:rPr>
          <w:rFonts w:ascii="Arial" w:hAnsi="Arial" w:cs="Arial"/>
          <w:color w:val="333333"/>
          <w:sz w:val="27"/>
          <w:szCs w:val="27"/>
        </w:rPr>
        <w:t>.</w:t>
      </w:r>
      <w:proofErr w:type="spellEnd"/>
    </w:p>
    <w:p w:rsidR="00CB78E7" w:rsidRDefault="003640BF" w:rsidP="00137B94">
      <w:pPr>
        <w:jc w:val="both"/>
        <w:rPr>
          <w:sz w:val="21"/>
          <w:szCs w:val="21"/>
        </w:rPr>
      </w:pPr>
      <w:r>
        <w:rPr>
          <w:sz w:val="21"/>
          <w:szCs w:val="21"/>
        </w:rPr>
        <w:t>Ex:</w:t>
      </w:r>
    </w:p>
    <w:tbl>
      <w:tblPr>
        <w:tblW w:w="0" w:type="auto"/>
        <w:tblLook w:val="01E0"/>
      </w:tblPr>
      <w:tblGrid>
        <w:gridCol w:w="6408"/>
        <w:gridCol w:w="2448"/>
      </w:tblGrid>
      <w:tr w:rsidR="00CB78E7" w:rsidRPr="00AD628C" w:rsidTr="00245318">
        <w:tc>
          <w:tcPr>
            <w:tcW w:w="6408" w:type="dxa"/>
            <w:shd w:val="clear" w:color="auto" w:fill="auto"/>
          </w:tcPr>
          <w:p w:rsidR="00CB78E7" w:rsidRPr="00285633" w:rsidRDefault="00CB78E7" w:rsidP="00137B94">
            <w:pPr>
              <w:jc w:val="both"/>
              <w:rPr>
                <w:sz w:val="32"/>
                <w:szCs w:val="32"/>
                <w:vertAlign w:val="subscript"/>
              </w:rPr>
            </w:pPr>
            <w:r w:rsidRPr="00285633">
              <w:rPr>
                <w:sz w:val="32"/>
                <w:szCs w:val="32"/>
                <w:vertAlign w:val="subscript"/>
              </w:rPr>
              <w:t>As an example, consider the following set of processes, with the length of the CPU-burst time given in milliseconds:</w:t>
            </w:r>
          </w:p>
          <w:p w:rsidR="00CB78E7" w:rsidRPr="00285633" w:rsidRDefault="00CB78E7" w:rsidP="00137B94">
            <w:pPr>
              <w:jc w:val="both"/>
              <w:rPr>
                <w:sz w:val="32"/>
                <w:szCs w:val="32"/>
                <w:vertAlign w:val="subscript"/>
              </w:rPr>
            </w:pPr>
          </w:p>
          <w:p w:rsidR="00CB78E7" w:rsidRPr="00285633" w:rsidRDefault="00CB78E7" w:rsidP="00137B94">
            <w:pPr>
              <w:autoSpaceDE w:val="0"/>
              <w:autoSpaceDN w:val="0"/>
              <w:adjustRightInd w:val="0"/>
              <w:jc w:val="both"/>
              <w:rPr>
                <w:sz w:val="32"/>
                <w:szCs w:val="32"/>
                <w:vertAlign w:val="subscript"/>
              </w:rPr>
            </w:pPr>
          </w:p>
          <w:p w:rsidR="00CB78E7" w:rsidRPr="00285633" w:rsidRDefault="00CB78E7" w:rsidP="00137B94">
            <w:pPr>
              <w:autoSpaceDE w:val="0"/>
              <w:autoSpaceDN w:val="0"/>
              <w:adjustRightInd w:val="0"/>
              <w:jc w:val="both"/>
              <w:rPr>
                <w:sz w:val="32"/>
                <w:szCs w:val="32"/>
                <w:vertAlign w:val="subscript"/>
              </w:rPr>
            </w:pPr>
            <w:r w:rsidRPr="00285633">
              <w:rPr>
                <w:sz w:val="32"/>
                <w:szCs w:val="32"/>
                <w:vertAlign w:val="subscript"/>
              </w:rPr>
              <w:t>Using SJF scheduling, we would schedule these processes according to the following Gantt chart:</w:t>
            </w:r>
          </w:p>
        </w:tc>
        <w:tc>
          <w:tcPr>
            <w:tcW w:w="2448" w:type="dxa"/>
            <w:shd w:val="clear" w:color="auto" w:fill="auto"/>
          </w:tcPr>
          <w:p w:rsidR="00CB78E7" w:rsidRPr="00AD628C" w:rsidRDefault="00CB78E7" w:rsidP="00137B94">
            <w:pPr>
              <w:jc w:val="both"/>
              <w:rPr>
                <w:sz w:val="21"/>
                <w:szCs w:val="21"/>
              </w:rPr>
            </w:pPr>
            <w:r>
              <w:rPr>
                <w:noProof/>
                <w:sz w:val="21"/>
                <w:szCs w:val="21"/>
              </w:rPr>
              <w:drawing>
                <wp:inline distT="0" distB="0" distL="0" distR="0">
                  <wp:extent cx="1323975" cy="88582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srcRect/>
                          <a:stretch>
                            <a:fillRect/>
                          </a:stretch>
                        </pic:blipFill>
                        <pic:spPr bwMode="auto">
                          <a:xfrm>
                            <a:off x="0" y="0"/>
                            <a:ext cx="1323975" cy="885825"/>
                          </a:xfrm>
                          <a:prstGeom prst="rect">
                            <a:avLst/>
                          </a:prstGeom>
                          <a:noFill/>
                          <a:ln w="9525">
                            <a:noFill/>
                            <a:miter lim="800000"/>
                            <a:headEnd/>
                            <a:tailEnd/>
                          </a:ln>
                        </pic:spPr>
                      </pic:pic>
                    </a:graphicData>
                  </a:graphic>
                </wp:inline>
              </w:drawing>
            </w:r>
          </w:p>
        </w:tc>
      </w:tr>
    </w:tbl>
    <w:p w:rsidR="00CB78E7" w:rsidRPr="00CB6C95" w:rsidRDefault="00CB78E7" w:rsidP="00137B94">
      <w:pPr>
        <w:jc w:val="both"/>
        <w:rPr>
          <w:sz w:val="21"/>
          <w:szCs w:val="21"/>
        </w:rPr>
      </w:pPr>
      <w:r>
        <w:rPr>
          <w:noProof/>
          <w:sz w:val="21"/>
          <w:szCs w:val="21"/>
        </w:rPr>
        <w:drawing>
          <wp:inline distT="0" distB="0" distL="0" distR="0">
            <wp:extent cx="4257675" cy="56197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srcRect/>
                    <a:stretch>
                      <a:fillRect/>
                    </a:stretch>
                  </pic:blipFill>
                  <pic:spPr bwMode="auto">
                    <a:xfrm>
                      <a:off x="0" y="0"/>
                      <a:ext cx="4257675" cy="561975"/>
                    </a:xfrm>
                    <a:prstGeom prst="rect">
                      <a:avLst/>
                    </a:prstGeom>
                    <a:noFill/>
                    <a:ln w="9525">
                      <a:noFill/>
                      <a:miter lim="800000"/>
                      <a:headEnd/>
                      <a:tailEnd/>
                    </a:ln>
                  </pic:spPr>
                </pic:pic>
              </a:graphicData>
            </a:graphic>
          </wp:inline>
        </w:drawing>
      </w:r>
    </w:p>
    <w:p w:rsidR="00CB78E7" w:rsidRPr="00285633" w:rsidRDefault="00CB78E7" w:rsidP="00137B94">
      <w:pPr>
        <w:autoSpaceDE w:val="0"/>
        <w:autoSpaceDN w:val="0"/>
        <w:adjustRightInd w:val="0"/>
        <w:jc w:val="both"/>
        <w:rPr>
          <w:sz w:val="28"/>
          <w:szCs w:val="28"/>
        </w:rPr>
      </w:pPr>
      <w:r w:rsidRPr="00285633">
        <w:rPr>
          <w:sz w:val="28"/>
          <w:szCs w:val="28"/>
        </w:rPr>
        <w:lastRenderedPageBreak/>
        <w:t xml:space="preserve">The waiting time is </w:t>
      </w:r>
      <w:r w:rsidRPr="00285633">
        <w:rPr>
          <w:b/>
          <w:bCs/>
          <w:sz w:val="28"/>
          <w:szCs w:val="28"/>
        </w:rPr>
        <w:t xml:space="preserve">3 </w:t>
      </w:r>
      <w:r w:rsidRPr="00285633">
        <w:rPr>
          <w:sz w:val="28"/>
          <w:szCs w:val="28"/>
        </w:rPr>
        <w:t>milliseconds for process P1, 16 milliseconds for process P2, 9 milliseconds for process P3, and 0 milliseconds for process P4</w:t>
      </w:r>
      <w:r w:rsidRPr="00285633">
        <w:rPr>
          <w:i/>
          <w:iCs/>
          <w:sz w:val="28"/>
          <w:szCs w:val="28"/>
        </w:rPr>
        <w:t xml:space="preserve">. </w:t>
      </w:r>
      <w:r w:rsidRPr="00285633">
        <w:rPr>
          <w:sz w:val="28"/>
          <w:szCs w:val="28"/>
        </w:rPr>
        <w:t xml:space="preserve">Thus, </w:t>
      </w:r>
      <w:r w:rsidRPr="00285633">
        <w:rPr>
          <w:b/>
          <w:color w:val="0000FF"/>
          <w:sz w:val="28"/>
          <w:szCs w:val="28"/>
        </w:rPr>
        <w:t xml:space="preserve">the average waiting time is </w:t>
      </w:r>
      <w:r w:rsidRPr="00285633">
        <w:rPr>
          <w:b/>
          <w:bCs/>
          <w:color w:val="0000FF"/>
          <w:sz w:val="28"/>
          <w:szCs w:val="28"/>
        </w:rPr>
        <w:t>(3 +</w:t>
      </w:r>
      <w:r w:rsidRPr="00285633">
        <w:rPr>
          <w:b/>
          <w:color w:val="0000FF"/>
          <w:sz w:val="28"/>
          <w:szCs w:val="28"/>
        </w:rPr>
        <w:t xml:space="preserve">16 +9 +0) /4 </w:t>
      </w:r>
      <w:r w:rsidRPr="00285633">
        <w:rPr>
          <w:rFonts w:ascii="Arial" w:hAnsi="Arial" w:cs="Arial"/>
          <w:b/>
          <w:color w:val="0000FF"/>
          <w:sz w:val="28"/>
          <w:szCs w:val="28"/>
        </w:rPr>
        <w:t xml:space="preserve">= </w:t>
      </w:r>
      <w:r w:rsidRPr="00285633">
        <w:rPr>
          <w:b/>
          <w:color w:val="0000FF"/>
          <w:sz w:val="28"/>
          <w:szCs w:val="28"/>
        </w:rPr>
        <w:t>7</w:t>
      </w:r>
      <w:r w:rsidRPr="00285633">
        <w:rPr>
          <w:sz w:val="28"/>
          <w:szCs w:val="28"/>
        </w:rPr>
        <w:t xml:space="preserve"> milliseconds. If we were using the </w:t>
      </w:r>
      <w:r w:rsidRPr="00285633">
        <w:rPr>
          <w:b/>
          <w:color w:val="339966"/>
          <w:sz w:val="28"/>
          <w:szCs w:val="28"/>
        </w:rPr>
        <w:t>FCFS</w:t>
      </w:r>
      <w:r w:rsidRPr="00285633">
        <w:rPr>
          <w:sz w:val="28"/>
          <w:szCs w:val="28"/>
        </w:rPr>
        <w:t xml:space="preserve"> scheduling scheme, then the average waiting time would be </w:t>
      </w:r>
      <w:r w:rsidRPr="00285633">
        <w:rPr>
          <w:b/>
          <w:color w:val="339966"/>
          <w:sz w:val="28"/>
          <w:szCs w:val="28"/>
        </w:rPr>
        <w:t>10.25</w:t>
      </w:r>
      <w:r w:rsidRPr="00285633">
        <w:rPr>
          <w:sz w:val="28"/>
          <w:szCs w:val="28"/>
        </w:rPr>
        <w:t xml:space="preserve"> milliseconds.</w:t>
      </w:r>
    </w:p>
    <w:p w:rsidR="003640BF" w:rsidRPr="00285633" w:rsidRDefault="003640BF" w:rsidP="00137B94">
      <w:pPr>
        <w:autoSpaceDE w:val="0"/>
        <w:autoSpaceDN w:val="0"/>
        <w:adjustRightInd w:val="0"/>
        <w:jc w:val="both"/>
        <w:rPr>
          <w:sz w:val="28"/>
          <w:szCs w:val="28"/>
        </w:rPr>
      </w:pPr>
      <w:r w:rsidRPr="00285633">
        <w:rPr>
          <w:sz w:val="28"/>
          <w:szCs w:val="28"/>
        </w:rPr>
        <w:t>The SJF scheduling algorithm is provably optimal, in that it gives the minimum average waiting time for a given set of processes. By moving a short process before a long one, the waiting time of the short process decreases more than it increases the waiting time of the long process. Consequently, the average waiting time decreases.</w:t>
      </w:r>
    </w:p>
    <w:p w:rsidR="003640BF" w:rsidRPr="00907784" w:rsidRDefault="003640BF" w:rsidP="00137B94">
      <w:pPr>
        <w:autoSpaceDE w:val="0"/>
        <w:autoSpaceDN w:val="0"/>
        <w:adjustRightInd w:val="0"/>
        <w:jc w:val="both"/>
        <w:rPr>
          <w:sz w:val="20"/>
          <w:szCs w:val="20"/>
        </w:rPr>
      </w:pPr>
    </w:p>
    <w:tbl>
      <w:tblPr>
        <w:tblW w:w="10008" w:type="dxa"/>
        <w:tblLayout w:type="fixed"/>
        <w:tblLook w:val="01E0"/>
      </w:tblPr>
      <w:tblGrid>
        <w:gridCol w:w="4968"/>
        <w:gridCol w:w="390"/>
        <w:gridCol w:w="4650"/>
      </w:tblGrid>
      <w:tr w:rsidR="003640BF" w:rsidRPr="00AD628C" w:rsidTr="00245318">
        <w:trPr>
          <w:trHeight w:val="2846"/>
        </w:trPr>
        <w:tc>
          <w:tcPr>
            <w:tcW w:w="5358" w:type="dxa"/>
            <w:gridSpan w:val="2"/>
            <w:shd w:val="clear" w:color="auto" w:fill="auto"/>
          </w:tcPr>
          <w:p w:rsidR="003640BF" w:rsidRPr="00AD628C" w:rsidRDefault="003640BF" w:rsidP="00137B94">
            <w:pPr>
              <w:autoSpaceDE w:val="0"/>
              <w:autoSpaceDN w:val="0"/>
              <w:adjustRightInd w:val="0"/>
              <w:jc w:val="both"/>
              <w:rPr>
                <w:sz w:val="21"/>
                <w:szCs w:val="21"/>
              </w:rPr>
            </w:pPr>
            <w:r>
              <w:rPr>
                <w:noProof/>
                <w:sz w:val="21"/>
                <w:szCs w:val="21"/>
              </w:rPr>
              <w:drawing>
                <wp:inline distT="0" distB="0" distL="0" distR="0">
                  <wp:extent cx="3200400" cy="21050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srcRect/>
                          <a:stretch>
                            <a:fillRect/>
                          </a:stretch>
                        </pic:blipFill>
                        <pic:spPr bwMode="auto">
                          <a:xfrm>
                            <a:off x="0" y="0"/>
                            <a:ext cx="3200400" cy="2105025"/>
                          </a:xfrm>
                          <a:prstGeom prst="rect">
                            <a:avLst/>
                          </a:prstGeom>
                          <a:noFill/>
                          <a:ln w="9525">
                            <a:noFill/>
                            <a:miter lim="800000"/>
                            <a:headEnd/>
                            <a:tailEnd/>
                          </a:ln>
                        </pic:spPr>
                      </pic:pic>
                    </a:graphicData>
                  </a:graphic>
                </wp:inline>
              </w:drawing>
            </w:r>
          </w:p>
        </w:tc>
        <w:tc>
          <w:tcPr>
            <w:tcW w:w="4650" w:type="dxa"/>
            <w:shd w:val="clear" w:color="auto" w:fill="auto"/>
          </w:tcPr>
          <w:p w:rsidR="003640BF" w:rsidRPr="00AD628C" w:rsidRDefault="003640BF" w:rsidP="00137B94">
            <w:pPr>
              <w:autoSpaceDE w:val="0"/>
              <w:autoSpaceDN w:val="0"/>
              <w:adjustRightInd w:val="0"/>
              <w:jc w:val="both"/>
              <w:rPr>
                <w:sz w:val="21"/>
                <w:szCs w:val="21"/>
              </w:rPr>
            </w:pPr>
            <w:r>
              <w:rPr>
                <w:noProof/>
                <w:sz w:val="21"/>
                <w:szCs w:val="21"/>
              </w:rPr>
              <w:drawing>
                <wp:inline distT="0" distB="0" distL="0" distR="0">
                  <wp:extent cx="2838450" cy="22574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srcRect/>
                          <a:stretch>
                            <a:fillRect/>
                          </a:stretch>
                        </pic:blipFill>
                        <pic:spPr bwMode="auto">
                          <a:xfrm>
                            <a:off x="0" y="0"/>
                            <a:ext cx="2838450" cy="2257425"/>
                          </a:xfrm>
                          <a:prstGeom prst="rect">
                            <a:avLst/>
                          </a:prstGeom>
                          <a:noFill/>
                          <a:ln w="9525">
                            <a:noFill/>
                            <a:miter lim="800000"/>
                            <a:headEnd/>
                            <a:tailEnd/>
                          </a:ln>
                        </pic:spPr>
                      </pic:pic>
                    </a:graphicData>
                  </a:graphic>
                </wp:inline>
              </w:drawing>
            </w:r>
          </w:p>
        </w:tc>
      </w:tr>
      <w:tr w:rsidR="003640BF" w:rsidRPr="00AD628C" w:rsidTr="00245318">
        <w:trPr>
          <w:trHeight w:val="3422"/>
        </w:trPr>
        <w:tc>
          <w:tcPr>
            <w:tcW w:w="4968" w:type="dxa"/>
            <w:shd w:val="clear" w:color="auto" w:fill="auto"/>
          </w:tcPr>
          <w:p w:rsidR="003640BF" w:rsidRPr="00AD628C" w:rsidRDefault="003640BF" w:rsidP="00137B94">
            <w:pPr>
              <w:autoSpaceDE w:val="0"/>
              <w:autoSpaceDN w:val="0"/>
              <w:adjustRightInd w:val="0"/>
              <w:jc w:val="both"/>
              <w:rPr>
                <w:sz w:val="21"/>
                <w:szCs w:val="21"/>
              </w:rPr>
            </w:pPr>
            <w:r>
              <w:rPr>
                <w:noProof/>
                <w:sz w:val="21"/>
                <w:szCs w:val="21"/>
              </w:rPr>
              <w:drawing>
                <wp:inline distT="0" distB="0" distL="0" distR="0">
                  <wp:extent cx="3086100" cy="22669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srcRect/>
                          <a:stretch>
                            <a:fillRect/>
                          </a:stretch>
                        </pic:blipFill>
                        <pic:spPr bwMode="auto">
                          <a:xfrm>
                            <a:off x="0" y="0"/>
                            <a:ext cx="3086100" cy="2266950"/>
                          </a:xfrm>
                          <a:prstGeom prst="rect">
                            <a:avLst/>
                          </a:prstGeom>
                          <a:noFill/>
                          <a:ln w="9525">
                            <a:noFill/>
                            <a:miter lim="800000"/>
                            <a:headEnd/>
                            <a:tailEnd/>
                          </a:ln>
                        </pic:spPr>
                      </pic:pic>
                    </a:graphicData>
                  </a:graphic>
                </wp:inline>
              </w:drawing>
            </w:r>
          </w:p>
        </w:tc>
        <w:tc>
          <w:tcPr>
            <w:tcW w:w="5040" w:type="dxa"/>
            <w:gridSpan w:val="2"/>
            <w:shd w:val="clear" w:color="auto" w:fill="auto"/>
          </w:tcPr>
          <w:p w:rsidR="003640BF" w:rsidRPr="00AD628C" w:rsidRDefault="003640BF" w:rsidP="00137B94">
            <w:pPr>
              <w:autoSpaceDE w:val="0"/>
              <w:autoSpaceDN w:val="0"/>
              <w:adjustRightInd w:val="0"/>
              <w:ind w:right="677"/>
              <w:jc w:val="both"/>
              <w:rPr>
                <w:sz w:val="21"/>
                <w:szCs w:val="21"/>
              </w:rPr>
            </w:pPr>
          </w:p>
        </w:tc>
      </w:tr>
    </w:tbl>
    <w:p w:rsidR="003640BF" w:rsidRDefault="003640BF" w:rsidP="00137B94">
      <w:pPr>
        <w:autoSpaceDE w:val="0"/>
        <w:autoSpaceDN w:val="0"/>
        <w:adjustRightInd w:val="0"/>
        <w:jc w:val="both"/>
        <w:rPr>
          <w:sz w:val="21"/>
          <w:szCs w:val="21"/>
        </w:rPr>
      </w:pPr>
    </w:p>
    <w:p w:rsidR="00DA3FE8" w:rsidRDefault="00DA3FE8" w:rsidP="00137B94">
      <w:pPr>
        <w:pStyle w:val="Heading3"/>
        <w:spacing w:before="300" w:after="150"/>
        <w:jc w:val="both"/>
        <w:rPr>
          <w:rFonts w:ascii="Helvetica" w:hAnsi="Helvetica" w:cs="Helvetica"/>
          <w:b w:val="0"/>
          <w:bCs w:val="0"/>
          <w:color w:val="333333"/>
          <w:sz w:val="36"/>
          <w:szCs w:val="36"/>
        </w:rPr>
      </w:pPr>
      <w:r>
        <w:rPr>
          <w:rFonts w:ascii="Helvetica" w:hAnsi="Helvetica" w:cs="Helvetica"/>
          <w:b w:val="0"/>
          <w:bCs w:val="0"/>
          <w:color w:val="333333"/>
          <w:sz w:val="36"/>
          <w:szCs w:val="36"/>
        </w:rPr>
        <w:t>Problem with Non Pre-emptive SJF</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If the </w:t>
      </w:r>
      <w:r>
        <w:rPr>
          <w:rFonts w:ascii="Arial" w:hAnsi="Arial" w:cs="Arial"/>
          <w:b/>
          <w:bCs/>
          <w:color w:val="333333"/>
        </w:rPr>
        <w:t>arrival time</w:t>
      </w:r>
      <w:r>
        <w:rPr>
          <w:rFonts w:ascii="Arial" w:hAnsi="Arial" w:cs="Arial"/>
          <w:color w:val="333333"/>
        </w:rPr>
        <w:t> for processes are different, which means all the processes are not available in the ready queue at time </w:t>
      </w:r>
      <w:r>
        <w:rPr>
          <w:rStyle w:val="HTMLCode"/>
          <w:rFonts w:ascii="Consolas" w:eastAsiaTheme="majorEastAsia" w:hAnsi="Consolas" w:cs="Consolas"/>
          <w:color w:val="C7254E"/>
          <w:sz w:val="22"/>
          <w:szCs w:val="22"/>
          <w:shd w:val="clear" w:color="auto" w:fill="F9F2F4"/>
        </w:rPr>
        <w:t>0</w:t>
      </w:r>
      <w:r>
        <w:rPr>
          <w:rFonts w:ascii="Arial" w:hAnsi="Arial" w:cs="Arial"/>
          <w:color w:val="333333"/>
        </w:rPr>
        <w:t xml:space="preserve">, and some jobs arrive after some time, in such </w:t>
      </w:r>
      <w:r>
        <w:rPr>
          <w:rFonts w:ascii="Arial" w:hAnsi="Arial" w:cs="Arial"/>
          <w:color w:val="333333"/>
        </w:rPr>
        <w:lastRenderedPageBreak/>
        <w:t>situation, sometimes process with short burst time have to wait for the current process's execution to finish, because in Non Pre-emptive SJF, on arrival of a process with short duration, the existing job/process's execution is not halted/stopped to execute the short job first.</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This leads to the problem of </w:t>
      </w:r>
      <w:r>
        <w:rPr>
          <w:rFonts w:ascii="Arial" w:hAnsi="Arial" w:cs="Arial"/>
          <w:b/>
          <w:bCs/>
          <w:color w:val="333333"/>
        </w:rPr>
        <w:t>Starvation</w:t>
      </w:r>
      <w:r>
        <w:rPr>
          <w:rFonts w:ascii="Arial" w:hAnsi="Arial" w:cs="Arial"/>
          <w:color w:val="333333"/>
        </w:rPr>
        <w:t>, where a shorter process has to wait for a long time until the current longer process gets executed. This happens if shorter jobs keep coming, but this can be solved using the concept of </w:t>
      </w:r>
      <w:r>
        <w:rPr>
          <w:rFonts w:ascii="Arial" w:hAnsi="Arial" w:cs="Arial"/>
          <w:b/>
          <w:bCs/>
          <w:color w:val="333333"/>
        </w:rPr>
        <w:t>aging</w:t>
      </w:r>
      <w:r>
        <w:rPr>
          <w:rFonts w:ascii="Arial" w:hAnsi="Arial" w:cs="Arial"/>
          <w:color w:val="333333"/>
        </w:rPr>
        <w:t>.</w:t>
      </w:r>
    </w:p>
    <w:p w:rsidR="00DA3FE8" w:rsidRDefault="00DA3FE8" w:rsidP="00137B94">
      <w:pPr>
        <w:pStyle w:val="Heading2"/>
        <w:spacing w:before="300" w:after="150"/>
        <w:jc w:val="both"/>
        <w:rPr>
          <w:rFonts w:ascii="Helvetica" w:hAnsi="Helvetica" w:cs="Helvetica"/>
          <w:b w:val="0"/>
          <w:bCs w:val="0"/>
          <w:color w:val="333333"/>
          <w:sz w:val="45"/>
          <w:szCs w:val="45"/>
        </w:rPr>
      </w:pPr>
      <w:r>
        <w:rPr>
          <w:rFonts w:ascii="Helvetica" w:hAnsi="Helvetica" w:cs="Helvetica"/>
          <w:b w:val="0"/>
          <w:bCs w:val="0"/>
          <w:color w:val="333333"/>
          <w:sz w:val="45"/>
          <w:szCs w:val="45"/>
        </w:rPr>
        <w:t>Pre-emptive Shortest Job First</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In Preemptive Shortest Job First Scheduling, jobs are put into ready queue as they arrive, but as a process with </w:t>
      </w:r>
      <w:r>
        <w:rPr>
          <w:rFonts w:ascii="Arial" w:hAnsi="Arial" w:cs="Arial"/>
          <w:b/>
          <w:bCs/>
          <w:color w:val="333333"/>
        </w:rPr>
        <w:t>short burst time</w:t>
      </w:r>
      <w:r>
        <w:rPr>
          <w:rFonts w:ascii="Arial" w:hAnsi="Arial" w:cs="Arial"/>
          <w:color w:val="333333"/>
        </w:rPr>
        <w:t> arrives, the existing process is preempted or removed from execution, and the shorter job is executed first.</w:t>
      </w:r>
    </w:p>
    <w:p w:rsidR="00DA3FE8" w:rsidRDefault="00DA3FE8" w:rsidP="00137B94">
      <w:pPr>
        <w:pStyle w:val="center"/>
        <w:spacing w:before="0" w:beforeAutospacing="0" w:after="150" w:afterAutospacing="0"/>
        <w:jc w:val="both"/>
        <w:rPr>
          <w:rFonts w:ascii="Arial" w:hAnsi="Arial" w:cs="Arial"/>
          <w:color w:val="333333"/>
        </w:rPr>
      </w:pPr>
      <w:r>
        <w:rPr>
          <w:rFonts w:ascii="Arial" w:hAnsi="Arial" w:cs="Arial"/>
          <w:noProof/>
          <w:color w:val="333333"/>
        </w:rPr>
        <w:drawing>
          <wp:inline distT="0" distB="0" distL="0" distR="0">
            <wp:extent cx="5238750" cy="4438650"/>
            <wp:effectExtent l="19050" t="0" r="0" b="0"/>
            <wp:docPr id="24" name="Picture 24" descr="Pre-emptive Shortest Job First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emptive Shortest Job First Scheduling"/>
                    <pic:cNvPicPr>
                      <a:picLocks noChangeAspect="1" noChangeArrowheads="1"/>
                    </pic:cNvPicPr>
                  </pic:nvPicPr>
                  <pic:blipFill>
                    <a:blip r:embed="rId88"/>
                    <a:srcRect/>
                    <a:stretch>
                      <a:fillRect/>
                    </a:stretch>
                  </pic:blipFill>
                  <pic:spPr bwMode="auto">
                    <a:xfrm>
                      <a:off x="0" y="0"/>
                      <a:ext cx="5238750" cy="4438650"/>
                    </a:xfrm>
                    <a:prstGeom prst="rect">
                      <a:avLst/>
                    </a:prstGeom>
                    <a:noFill/>
                    <a:ln w="9525">
                      <a:noFill/>
                      <a:miter lim="800000"/>
                      <a:headEnd/>
                      <a:tailEnd/>
                    </a:ln>
                  </pic:spPr>
                </pic:pic>
              </a:graphicData>
            </a:graphic>
          </wp:inline>
        </w:drawing>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As you can see in the </w:t>
      </w:r>
      <w:r>
        <w:rPr>
          <w:rFonts w:ascii="Arial" w:hAnsi="Arial" w:cs="Arial"/>
          <w:b/>
          <w:bCs/>
          <w:color w:val="333333"/>
        </w:rPr>
        <w:t>GANTT chart</w:t>
      </w:r>
      <w:r>
        <w:rPr>
          <w:rFonts w:ascii="Arial" w:hAnsi="Arial" w:cs="Arial"/>
          <w:color w:val="333333"/>
        </w:rPr>
        <w:t> above, as </w:t>
      </w:r>
      <w:r>
        <w:rPr>
          <w:rFonts w:ascii="Arial" w:hAnsi="Arial" w:cs="Arial"/>
          <w:b/>
          <w:bCs/>
          <w:color w:val="333333"/>
        </w:rPr>
        <w:t>P1</w:t>
      </w:r>
      <w:r>
        <w:rPr>
          <w:rFonts w:ascii="Arial" w:hAnsi="Arial" w:cs="Arial"/>
          <w:color w:val="333333"/>
        </w:rPr>
        <w:t> arrives first, hence it's execution starts immediately, but just after </w:t>
      </w:r>
      <w:r>
        <w:rPr>
          <w:rStyle w:val="HTMLCode"/>
          <w:rFonts w:ascii="Consolas" w:eastAsiaTheme="majorEastAsia" w:hAnsi="Consolas" w:cs="Consolas"/>
          <w:color w:val="C7254E"/>
          <w:sz w:val="22"/>
          <w:szCs w:val="22"/>
          <w:shd w:val="clear" w:color="auto" w:fill="F9F2F4"/>
        </w:rPr>
        <w:t>1 ms</w:t>
      </w:r>
      <w:r>
        <w:rPr>
          <w:rFonts w:ascii="Arial" w:hAnsi="Arial" w:cs="Arial"/>
          <w:color w:val="333333"/>
        </w:rPr>
        <w:t>, process </w:t>
      </w:r>
      <w:r>
        <w:rPr>
          <w:rFonts w:ascii="Arial" w:hAnsi="Arial" w:cs="Arial"/>
          <w:b/>
          <w:bCs/>
          <w:color w:val="333333"/>
        </w:rPr>
        <w:t>P2</w:t>
      </w:r>
      <w:r>
        <w:rPr>
          <w:rFonts w:ascii="Arial" w:hAnsi="Arial" w:cs="Arial"/>
          <w:color w:val="333333"/>
        </w:rPr>
        <w:t> arrives with a </w:t>
      </w:r>
      <w:r>
        <w:rPr>
          <w:rFonts w:ascii="Arial" w:hAnsi="Arial" w:cs="Arial"/>
          <w:b/>
          <w:bCs/>
          <w:color w:val="333333"/>
        </w:rPr>
        <w:t>burst time</w:t>
      </w:r>
      <w:r>
        <w:rPr>
          <w:rFonts w:ascii="Arial" w:hAnsi="Arial" w:cs="Arial"/>
          <w:color w:val="333333"/>
        </w:rPr>
        <w:t> of </w:t>
      </w:r>
      <w:r>
        <w:rPr>
          <w:rStyle w:val="HTMLCode"/>
          <w:rFonts w:ascii="Consolas" w:eastAsiaTheme="majorEastAsia" w:hAnsi="Consolas" w:cs="Consolas"/>
          <w:color w:val="C7254E"/>
          <w:sz w:val="22"/>
          <w:szCs w:val="22"/>
          <w:shd w:val="clear" w:color="auto" w:fill="F9F2F4"/>
        </w:rPr>
        <w:t xml:space="preserve">3 </w:t>
      </w:r>
      <w:proofErr w:type="spellStart"/>
      <w:r>
        <w:rPr>
          <w:rStyle w:val="HTMLCode"/>
          <w:rFonts w:ascii="Consolas" w:eastAsiaTheme="majorEastAsia" w:hAnsi="Consolas" w:cs="Consolas"/>
          <w:color w:val="C7254E"/>
          <w:sz w:val="22"/>
          <w:szCs w:val="22"/>
          <w:shd w:val="clear" w:color="auto" w:fill="F9F2F4"/>
        </w:rPr>
        <w:t>ms</w:t>
      </w:r>
      <w:r>
        <w:rPr>
          <w:rFonts w:ascii="Arial" w:hAnsi="Arial" w:cs="Arial"/>
          <w:color w:val="333333"/>
        </w:rPr>
        <w:t>which</w:t>
      </w:r>
      <w:proofErr w:type="spellEnd"/>
      <w:r>
        <w:rPr>
          <w:rFonts w:ascii="Arial" w:hAnsi="Arial" w:cs="Arial"/>
          <w:color w:val="333333"/>
        </w:rPr>
        <w:t xml:space="preserve"> is less than the burst time of </w:t>
      </w:r>
      <w:r>
        <w:rPr>
          <w:rFonts w:ascii="Arial" w:hAnsi="Arial" w:cs="Arial"/>
          <w:b/>
          <w:bCs/>
          <w:color w:val="333333"/>
        </w:rPr>
        <w:t>P1</w:t>
      </w:r>
      <w:r>
        <w:rPr>
          <w:rFonts w:ascii="Arial" w:hAnsi="Arial" w:cs="Arial"/>
          <w:color w:val="333333"/>
        </w:rPr>
        <w:t>, hence the process </w:t>
      </w:r>
      <w:r>
        <w:rPr>
          <w:rFonts w:ascii="Arial" w:hAnsi="Arial" w:cs="Arial"/>
          <w:b/>
          <w:bCs/>
          <w:color w:val="333333"/>
        </w:rPr>
        <w:t>P1</w:t>
      </w:r>
      <w:r>
        <w:rPr>
          <w:rFonts w:ascii="Arial" w:hAnsi="Arial" w:cs="Arial"/>
          <w:color w:val="333333"/>
        </w:rPr>
        <w:t xml:space="preserve">(1 ms done, 20 ms left) is </w:t>
      </w:r>
      <w:proofErr w:type="spellStart"/>
      <w:r>
        <w:rPr>
          <w:rFonts w:ascii="Arial" w:hAnsi="Arial" w:cs="Arial"/>
          <w:color w:val="333333"/>
        </w:rPr>
        <w:t>preemptied</w:t>
      </w:r>
      <w:proofErr w:type="spellEnd"/>
      <w:r>
        <w:rPr>
          <w:rFonts w:ascii="Arial" w:hAnsi="Arial" w:cs="Arial"/>
          <w:color w:val="333333"/>
        </w:rPr>
        <w:t xml:space="preserve"> and process </w:t>
      </w:r>
      <w:r>
        <w:rPr>
          <w:rFonts w:ascii="Arial" w:hAnsi="Arial" w:cs="Arial"/>
          <w:b/>
          <w:bCs/>
          <w:color w:val="333333"/>
        </w:rPr>
        <w:t>P2</w:t>
      </w:r>
      <w:r>
        <w:rPr>
          <w:rFonts w:ascii="Arial" w:hAnsi="Arial" w:cs="Arial"/>
          <w:color w:val="333333"/>
        </w:rPr>
        <w:t> is executed.</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As </w:t>
      </w:r>
      <w:r>
        <w:rPr>
          <w:rFonts w:ascii="Arial" w:hAnsi="Arial" w:cs="Arial"/>
          <w:b/>
          <w:bCs/>
          <w:color w:val="333333"/>
        </w:rPr>
        <w:t>P2</w:t>
      </w:r>
      <w:r>
        <w:rPr>
          <w:rFonts w:ascii="Arial" w:hAnsi="Arial" w:cs="Arial"/>
          <w:color w:val="333333"/>
        </w:rPr>
        <w:t> is getting executed, after </w:t>
      </w:r>
      <w:r>
        <w:rPr>
          <w:rStyle w:val="HTMLCode"/>
          <w:rFonts w:ascii="Consolas" w:eastAsiaTheme="majorEastAsia" w:hAnsi="Consolas" w:cs="Consolas"/>
          <w:color w:val="C7254E"/>
          <w:sz w:val="22"/>
          <w:szCs w:val="22"/>
          <w:shd w:val="clear" w:color="auto" w:fill="F9F2F4"/>
        </w:rPr>
        <w:t xml:space="preserve">1 </w:t>
      </w:r>
      <w:proofErr w:type="gramStart"/>
      <w:r>
        <w:rPr>
          <w:rStyle w:val="HTMLCode"/>
          <w:rFonts w:ascii="Consolas" w:eastAsiaTheme="majorEastAsia" w:hAnsi="Consolas" w:cs="Consolas"/>
          <w:color w:val="C7254E"/>
          <w:sz w:val="22"/>
          <w:szCs w:val="22"/>
          <w:shd w:val="clear" w:color="auto" w:fill="F9F2F4"/>
        </w:rPr>
        <w:t>ms</w:t>
      </w:r>
      <w:proofErr w:type="gramEnd"/>
      <w:r>
        <w:rPr>
          <w:rFonts w:ascii="Arial" w:hAnsi="Arial" w:cs="Arial"/>
          <w:color w:val="333333"/>
        </w:rPr>
        <w:t>, </w:t>
      </w:r>
      <w:r>
        <w:rPr>
          <w:rFonts w:ascii="Arial" w:hAnsi="Arial" w:cs="Arial"/>
          <w:b/>
          <w:bCs/>
          <w:color w:val="333333"/>
        </w:rPr>
        <w:t>P3</w:t>
      </w:r>
      <w:r>
        <w:rPr>
          <w:rFonts w:ascii="Arial" w:hAnsi="Arial" w:cs="Arial"/>
          <w:color w:val="333333"/>
        </w:rPr>
        <w:t> arrives, but it has a burst time greater than that of </w:t>
      </w:r>
      <w:r>
        <w:rPr>
          <w:rFonts w:ascii="Arial" w:hAnsi="Arial" w:cs="Arial"/>
          <w:b/>
          <w:bCs/>
          <w:color w:val="333333"/>
        </w:rPr>
        <w:t>P2</w:t>
      </w:r>
      <w:r>
        <w:rPr>
          <w:rFonts w:ascii="Arial" w:hAnsi="Arial" w:cs="Arial"/>
          <w:color w:val="333333"/>
        </w:rPr>
        <w:t>, hence execution of </w:t>
      </w:r>
      <w:r>
        <w:rPr>
          <w:rFonts w:ascii="Arial" w:hAnsi="Arial" w:cs="Arial"/>
          <w:b/>
          <w:bCs/>
          <w:color w:val="333333"/>
        </w:rPr>
        <w:t>P2</w:t>
      </w:r>
      <w:r>
        <w:rPr>
          <w:rFonts w:ascii="Arial" w:hAnsi="Arial" w:cs="Arial"/>
          <w:color w:val="333333"/>
        </w:rPr>
        <w:t> continues. But after another millisecond, </w:t>
      </w:r>
      <w:r>
        <w:rPr>
          <w:rFonts w:ascii="Arial" w:hAnsi="Arial" w:cs="Arial"/>
          <w:b/>
          <w:bCs/>
          <w:color w:val="333333"/>
        </w:rPr>
        <w:t>P4</w:t>
      </w:r>
      <w:r>
        <w:rPr>
          <w:rFonts w:ascii="Arial" w:hAnsi="Arial" w:cs="Arial"/>
          <w:color w:val="333333"/>
        </w:rPr>
        <w:t> arrives with a burst time of </w:t>
      </w:r>
      <w:r>
        <w:rPr>
          <w:rStyle w:val="HTMLCode"/>
          <w:rFonts w:ascii="Consolas" w:eastAsiaTheme="majorEastAsia" w:hAnsi="Consolas" w:cs="Consolas"/>
          <w:color w:val="C7254E"/>
          <w:sz w:val="22"/>
          <w:szCs w:val="22"/>
          <w:shd w:val="clear" w:color="auto" w:fill="F9F2F4"/>
        </w:rPr>
        <w:t>2 ms</w:t>
      </w:r>
      <w:r>
        <w:rPr>
          <w:rFonts w:ascii="Arial" w:hAnsi="Arial" w:cs="Arial"/>
          <w:color w:val="333333"/>
        </w:rPr>
        <w:t>, as a result </w:t>
      </w:r>
      <w:proofErr w:type="gramStart"/>
      <w:r>
        <w:rPr>
          <w:rFonts w:ascii="Arial" w:hAnsi="Arial" w:cs="Arial"/>
          <w:b/>
          <w:bCs/>
          <w:color w:val="333333"/>
        </w:rPr>
        <w:t>P2</w:t>
      </w:r>
      <w:r>
        <w:rPr>
          <w:rFonts w:ascii="Arial" w:hAnsi="Arial" w:cs="Arial"/>
          <w:color w:val="333333"/>
        </w:rPr>
        <w:t>(</w:t>
      </w:r>
      <w:proofErr w:type="gramEnd"/>
      <w:r>
        <w:rPr>
          <w:rFonts w:ascii="Arial" w:hAnsi="Arial" w:cs="Arial"/>
          <w:color w:val="333333"/>
        </w:rPr>
        <w:t xml:space="preserve">2 ms done, 1 ms left) is </w:t>
      </w:r>
      <w:proofErr w:type="spellStart"/>
      <w:r>
        <w:rPr>
          <w:rFonts w:ascii="Arial" w:hAnsi="Arial" w:cs="Arial"/>
          <w:color w:val="333333"/>
        </w:rPr>
        <w:t>preemptied</w:t>
      </w:r>
      <w:proofErr w:type="spellEnd"/>
      <w:r>
        <w:rPr>
          <w:rFonts w:ascii="Arial" w:hAnsi="Arial" w:cs="Arial"/>
          <w:color w:val="333333"/>
        </w:rPr>
        <w:t xml:space="preserve"> and </w:t>
      </w:r>
      <w:r>
        <w:rPr>
          <w:rFonts w:ascii="Arial" w:hAnsi="Arial" w:cs="Arial"/>
          <w:b/>
          <w:bCs/>
          <w:color w:val="333333"/>
        </w:rPr>
        <w:t>P4</w:t>
      </w:r>
      <w:r>
        <w:rPr>
          <w:rFonts w:ascii="Arial" w:hAnsi="Arial" w:cs="Arial"/>
          <w:color w:val="333333"/>
        </w:rPr>
        <w:t> is executed.</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lastRenderedPageBreak/>
        <w:t>After the completion of </w:t>
      </w:r>
      <w:r>
        <w:rPr>
          <w:rFonts w:ascii="Arial" w:hAnsi="Arial" w:cs="Arial"/>
          <w:b/>
          <w:bCs/>
          <w:color w:val="333333"/>
        </w:rPr>
        <w:t>P4</w:t>
      </w:r>
      <w:r>
        <w:rPr>
          <w:rFonts w:ascii="Arial" w:hAnsi="Arial" w:cs="Arial"/>
          <w:color w:val="333333"/>
        </w:rPr>
        <w:t>, process </w:t>
      </w:r>
      <w:r>
        <w:rPr>
          <w:rFonts w:ascii="Arial" w:hAnsi="Arial" w:cs="Arial"/>
          <w:b/>
          <w:bCs/>
          <w:color w:val="333333"/>
        </w:rPr>
        <w:t>P2</w:t>
      </w:r>
      <w:r>
        <w:rPr>
          <w:rFonts w:ascii="Arial" w:hAnsi="Arial" w:cs="Arial"/>
          <w:color w:val="333333"/>
        </w:rPr>
        <w:t> is picked up and finishes, then </w:t>
      </w:r>
      <w:r>
        <w:rPr>
          <w:rFonts w:ascii="Arial" w:hAnsi="Arial" w:cs="Arial"/>
          <w:b/>
          <w:bCs/>
          <w:color w:val="333333"/>
        </w:rPr>
        <w:t>P2</w:t>
      </w:r>
      <w:r>
        <w:rPr>
          <w:rFonts w:ascii="Arial" w:hAnsi="Arial" w:cs="Arial"/>
          <w:color w:val="333333"/>
        </w:rPr>
        <w:t> will get executed and at last </w:t>
      </w:r>
      <w:r>
        <w:rPr>
          <w:rFonts w:ascii="Arial" w:hAnsi="Arial" w:cs="Arial"/>
          <w:b/>
          <w:bCs/>
          <w:color w:val="333333"/>
        </w:rPr>
        <w:t>P1</w:t>
      </w:r>
      <w:r>
        <w:rPr>
          <w:rFonts w:ascii="Arial" w:hAnsi="Arial" w:cs="Arial"/>
          <w:color w:val="333333"/>
        </w:rPr>
        <w:t>.</w:t>
      </w:r>
    </w:p>
    <w:p w:rsidR="00DA3FE8" w:rsidRDefault="00DA3FE8" w:rsidP="00137B94">
      <w:pPr>
        <w:pStyle w:val="NormalWeb"/>
        <w:spacing w:before="0" w:beforeAutospacing="0" w:after="150" w:afterAutospacing="0"/>
        <w:jc w:val="both"/>
        <w:rPr>
          <w:rFonts w:ascii="Arial" w:hAnsi="Arial" w:cs="Arial"/>
          <w:color w:val="333333"/>
        </w:rPr>
      </w:pPr>
      <w:r>
        <w:rPr>
          <w:rFonts w:ascii="Arial" w:hAnsi="Arial" w:cs="Arial"/>
          <w:color w:val="333333"/>
        </w:rPr>
        <w:t>The Pre-emptive SJF is also known as </w:t>
      </w:r>
      <w:r>
        <w:rPr>
          <w:rFonts w:ascii="Arial" w:hAnsi="Arial" w:cs="Arial"/>
          <w:b/>
          <w:bCs/>
          <w:color w:val="333333"/>
        </w:rPr>
        <w:t>Shortest Remaining Time First</w:t>
      </w:r>
      <w:r>
        <w:rPr>
          <w:rFonts w:ascii="Arial" w:hAnsi="Arial" w:cs="Arial"/>
          <w:color w:val="333333"/>
        </w:rPr>
        <w:t>, because at any given point of time, the job with the shortest remaining time is executed first.</w:t>
      </w:r>
    </w:p>
    <w:p w:rsidR="00CB78E7" w:rsidRDefault="00CB78E7"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Shortest Remaining Time First (SRTF) Scheduling Algorithm</w:t>
      </w:r>
    </w:p>
    <w:p w:rsidR="00CB78E7" w:rsidRDefault="00CB78E7"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This Algorithm is the </w:t>
      </w:r>
      <w:r>
        <w:rPr>
          <w:rStyle w:val="Strong"/>
          <w:rFonts w:ascii="Verdana" w:eastAsiaTheme="majorEastAsia" w:hAnsi="Verdana"/>
          <w:color w:val="000000"/>
          <w:sz w:val="20"/>
          <w:szCs w:val="20"/>
        </w:rPr>
        <w:t>preemptive version</w:t>
      </w:r>
      <w:r>
        <w:rPr>
          <w:rFonts w:ascii="Verdana" w:hAnsi="Verdana"/>
          <w:color w:val="000000"/>
          <w:sz w:val="20"/>
          <w:szCs w:val="20"/>
        </w:rPr>
        <w:t> of </w:t>
      </w:r>
      <w:r>
        <w:rPr>
          <w:rStyle w:val="Strong"/>
          <w:rFonts w:ascii="Verdana" w:eastAsiaTheme="majorEastAsia" w:hAnsi="Verdana"/>
          <w:color w:val="000000"/>
          <w:sz w:val="20"/>
          <w:szCs w:val="20"/>
        </w:rPr>
        <w:t>SJF scheduling</w:t>
      </w:r>
      <w:r>
        <w:rPr>
          <w:rFonts w:ascii="Verdana" w:hAnsi="Verdana"/>
          <w:color w:val="000000"/>
          <w:sz w:val="20"/>
          <w:szCs w:val="20"/>
        </w:rPr>
        <w:t>. In SRTF, the execution of the process can be stopped after certain amount of time. At the arrival of every process, the short term scheduler schedules the process with the least remaining burst time among the list of available processes and the running process.</w:t>
      </w:r>
    </w:p>
    <w:p w:rsidR="00CB78E7" w:rsidRDefault="00CB78E7"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Once all the processes are available in the </w:t>
      </w:r>
      <w:r>
        <w:rPr>
          <w:rStyle w:val="Strong"/>
          <w:rFonts w:ascii="Verdana" w:eastAsiaTheme="majorEastAsia" w:hAnsi="Verdana"/>
          <w:color w:val="000000"/>
          <w:sz w:val="20"/>
          <w:szCs w:val="20"/>
        </w:rPr>
        <w:t>ready queue</w:t>
      </w:r>
      <w:r>
        <w:rPr>
          <w:rFonts w:ascii="Verdana" w:hAnsi="Verdana"/>
          <w:color w:val="000000"/>
          <w:sz w:val="20"/>
          <w:szCs w:val="20"/>
        </w:rPr>
        <w:t>, No preemption will be done and the algorithm will work as </w:t>
      </w:r>
      <w:r>
        <w:rPr>
          <w:rStyle w:val="Strong"/>
          <w:rFonts w:ascii="Verdana" w:eastAsiaTheme="majorEastAsia" w:hAnsi="Verdana"/>
          <w:color w:val="000000"/>
          <w:sz w:val="20"/>
          <w:szCs w:val="20"/>
        </w:rPr>
        <w:t>SJF scheduling</w:t>
      </w:r>
      <w:r>
        <w:rPr>
          <w:rFonts w:ascii="Verdana" w:hAnsi="Verdana"/>
          <w:color w:val="000000"/>
          <w:sz w:val="20"/>
          <w:szCs w:val="20"/>
        </w:rPr>
        <w:t>. The context of the process is saved in the </w:t>
      </w:r>
      <w:r>
        <w:rPr>
          <w:rStyle w:val="Strong"/>
          <w:rFonts w:ascii="Verdana" w:eastAsiaTheme="majorEastAsia" w:hAnsi="Verdana"/>
          <w:color w:val="000000"/>
          <w:sz w:val="20"/>
          <w:szCs w:val="20"/>
        </w:rPr>
        <w:t>Process Control Block</w:t>
      </w:r>
      <w:r>
        <w:rPr>
          <w:rFonts w:ascii="Verdana" w:hAnsi="Verdana"/>
          <w:color w:val="000000"/>
          <w:sz w:val="20"/>
          <w:szCs w:val="20"/>
        </w:rPr>
        <w:t> when the process is removed from the execution and the next process is scheduled. This PCB is accessed on the </w:t>
      </w:r>
      <w:r>
        <w:rPr>
          <w:rStyle w:val="Strong"/>
          <w:rFonts w:ascii="Verdana" w:eastAsiaTheme="majorEastAsia" w:hAnsi="Verdana"/>
          <w:color w:val="000000"/>
          <w:sz w:val="20"/>
          <w:szCs w:val="20"/>
        </w:rPr>
        <w:t>next execution</w:t>
      </w:r>
      <w:r>
        <w:rPr>
          <w:rFonts w:ascii="Verdana" w:hAnsi="Verdana"/>
          <w:color w:val="000000"/>
          <w:sz w:val="20"/>
          <w:szCs w:val="20"/>
        </w:rPr>
        <w:t> of this process.</w:t>
      </w:r>
    </w:p>
    <w:p w:rsidR="00CB78E7" w:rsidRDefault="00CB78E7" w:rsidP="00137B9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CB78E7" w:rsidRDefault="00CB78E7"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In this Example, there are five jobs P1, P2, P3, P4, P5 and P6. Their arrival time and burst time are given below in the table.</w:t>
      </w:r>
    </w:p>
    <w:tbl>
      <w:tblPr>
        <w:tblW w:w="10231"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tblPr>
      <w:tblGrid>
        <w:gridCol w:w="1452"/>
        <w:gridCol w:w="1171"/>
        <w:gridCol w:w="1749"/>
        <w:gridCol w:w="1843"/>
        <w:gridCol w:w="1305"/>
        <w:gridCol w:w="1749"/>
        <w:gridCol w:w="962"/>
      </w:tblGrid>
      <w:tr w:rsidR="00CB78E7" w:rsidRPr="00CB78E7" w:rsidTr="00285633">
        <w:trPr>
          <w:trHeight w:val="894"/>
        </w:trPr>
        <w:tc>
          <w:tcPr>
            <w:tcW w:w="1452"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Process ID</w:t>
            </w:r>
          </w:p>
        </w:tc>
        <w:tc>
          <w:tcPr>
            <w:tcW w:w="1171"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Arrival Time</w:t>
            </w:r>
          </w:p>
        </w:tc>
        <w:tc>
          <w:tcPr>
            <w:tcW w:w="1749"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Burst Time</w:t>
            </w:r>
          </w:p>
        </w:tc>
        <w:tc>
          <w:tcPr>
            <w:tcW w:w="1843"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Completion Time</w:t>
            </w:r>
          </w:p>
        </w:tc>
        <w:tc>
          <w:tcPr>
            <w:tcW w:w="1305"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Turn Around Time</w:t>
            </w:r>
          </w:p>
        </w:tc>
        <w:tc>
          <w:tcPr>
            <w:tcW w:w="1749"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Waiting Time</w:t>
            </w:r>
          </w:p>
        </w:tc>
        <w:tc>
          <w:tcPr>
            <w:tcW w:w="962" w:type="dxa"/>
            <w:shd w:val="clear" w:color="auto" w:fill="C7CCBE"/>
            <w:tcMar>
              <w:top w:w="180" w:type="dxa"/>
              <w:left w:w="180" w:type="dxa"/>
              <w:bottom w:w="180" w:type="dxa"/>
              <w:right w:w="180" w:type="dxa"/>
            </w:tcMar>
            <w:hideMark/>
          </w:tcPr>
          <w:p w:rsidR="00CB78E7" w:rsidRPr="00CB78E7" w:rsidRDefault="00CB78E7" w:rsidP="00137B94">
            <w:pPr>
              <w:spacing w:after="0" w:line="240" w:lineRule="auto"/>
              <w:jc w:val="both"/>
              <w:rPr>
                <w:rFonts w:ascii="Times New Roman" w:eastAsia="Times New Roman" w:hAnsi="Times New Roman" w:cs="Times New Roman"/>
                <w:b/>
                <w:bCs/>
                <w:color w:val="000000"/>
                <w:sz w:val="26"/>
                <w:szCs w:val="26"/>
              </w:rPr>
            </w:pPr>
            <w:r w:rsidRPr="00CB78E7">
              <w:rPr>
                <w:rFonts w:ascii="Times New Roman" w:eastAsia="Times New Roman" w:hAnsi="Times New Roman" w:cs="Times New Roman"/>
                <w:b/>
                <w:bCs/>
                <w:color w:val="000000"/>
                <w:sz w:val="26"/>
                <w:szCs w:val="26"/>
              </w:rPr>
              <w:t>Response Time</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w:t>
            </w:r>
          </w:p>
        </w:tc>
        <w:tc>
          <w:tcPr>
            <w:tcW w:w="11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0</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8</w:t>
            </w:r>
          </w:p>
        </w:tc>
        <w:tc>
          <w:tcPr>
            <w:tcW w:w="18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20</w:t>
            </w:r>
          </w:p>
        </w:tc>
        <w:tc>
          <w:tcPr>
            <w:tcW w:w="130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20</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12</w:t>
            </w:r>
          </w:p>
        </w:tc>
        <w:tc>
          <w:tcPr>
            <w:tcW w:w="9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0</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1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4</w:t>
            </w:r>
          </w:p>
        </w:tc>
        <w:tc>
          <w:tcPr>
            <w:tcW w:w="18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10</w:t>
            </w:r>
          </w:p>
        </w:tc>
        <w:tc>
          <w:tcPr>
            <w:tcW w:w="130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9</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5</w:t>
            </w:r>
          </w:p>
        </w:tc>
        <w:tc>
          <w:tcPr>
            <w:tcW w:w="96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3</w:t>
            </w:r>
          </w:p>
        </w:tc>
        <w:tc>
          <w:tcPr>
            <w:tcW w:w="11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8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4</w:t>
            </w:r>
          </w:p>
        </w:tc>
        <w:tc>
          <w:tcPr>
            <w:tcW w:w="130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0</w:t>
            </w:r>
          </w:p>
        </w:tc>
        <w:tc>
          <w:tcPr>
            <w:tcW w:w="9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4</w:t>
            </w:r>
          </w:p>
        </w:tc>
        <w:tc>
          <w:tcPr>
            <w:tcW w:w="11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3</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w:t>
            </w:r>
          </w:p>
        </w:tc>
        <w:tc>
          <w:tcPr>
            <w:tcW w:w="18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5</w:t>
            </w:r>
          </w:p>
        </w:tc>
        <w:tc>
          <w:tcPr>
            <w:tcW w:w="130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w:t>
            </w:r>
          </w:p>
        </w:tc>
        <w:tc>
          <w:tcPr>
            <w:tcW w:w="96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4</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5</w:t>
            </w:r>
          </w:p>
        </w:tc>
        <w:tc>
          <w:tcPr>
            <w:tcW w:w="11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4</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3</w:t>
            </w:r>
          </w:p>
        </w:tc>
        <w:tc>
          <w:tcPr>
            <w:tcW w:w="18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13</w:t>
            </w:r>
          </w:p>
        </w:tc>
        <w:tc>
          <w:tcPr>
            <w:tcW w:w="130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9</w:t>
            </w:r>
          </w:p>
        </w:tc>
        <w:tc>
          <w:tcPr>
            <w:tcW w:w="17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6</w:t>
            </w:r>
          </w:p>
        </w:tc>
        <w:tc>
          <w:tcPr>
            <w:tcW w:w="9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10</w:t>
            </w:r>
          </w:p>
        </w:tc>
      </w:tr>
      <w:tr w:rsidR="00CB78E7" w:rsidRPr="00CB78E7" w:rsidTr="00285633">
        <w:trPr>
          <w:trHeight w:val="343"/>
        </w:trPr>
        <w:tc>
          <w:tcPr>
            <w:tcW w:w="145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6</w:t>
            </w:r>
          </w:p>
        </w:tc>
        <w:tc>
          <w:tcPr>
            <w:tcW w:w="11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5</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8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7</w:t>
            </w:r>
          </w:p>
        </w:tc>
        <w:tc>
          <w:tcPr>
            <w:tcW w:w="130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2</w:t>
            </w:r>
          </w:p>
        </w:tc>
        <w:tc>
          <w:tcPr>
            <w:tcW w:w="174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0</w:t>
            </w:r>
          </w:p>
        </w:tc>
        <w:tc>
          <w:tcPr>
            <w:tcW w:w="96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CB78E7" w:rsidRDefault="00CB78E7" w:rsidP="00137B94">
            <w:pPr>
              <w:spacing w:after="0" w:line="345" w:lineRule="atLeast"/>
              <w:ind w:left="30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5</w:t>
            </w:r>
          </w:p>
        </w:tc>
      </w:tr>
    </w:tbl>
    <w:p w:rsidR="00CB78E7" w:rsidRPr="00CB78E7" w:rsidRDefault="003170BD" w:rsidP="00137B94">
      <w:pPr>
        <w:spacing w:after="0" w:line="240" w:lineRule="auto"/>
        <w:jc w:val="both"/>
        <w:rPr>
          <w:rFonts w:ascii="Times New Roman" w:eastAsia="Times New Roman" w:hAnsi="Times New Roman" w:cs="Times New Roman"/>
          <w:sz w:val="24"/>
          <w:szCs w:val="24"/>
        </w:rPr>
      </w:pPr>
      <w:r w:rsidRPr="003170BD">
        <w:rPr>
          <w:rFonts w:ascii="Times New Roman" w:eastAsia="Times New Roman" w:hAnsi="Times New Roman" w:cs="Times New Roman"/>
          <w:sz w:val="24"/>
          <w:szCs w:val="24"/>
        </w:rPr>
        <w:pict>
          <v:shape id="_x0000_i1032" type="#_x0000_t75" alt="os srtf scheduling algorithm" style="width:24.75pt;height:24.75pt"/>
        </w:pict>
      </w:r>
    </w:p>
    <w:p w:rsidR="00CB78E7" w:rsidRPr="00CB78E7" w:rsidRDefault="00CB78E7"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                    </w:t>
      </w:r>
      <w:proofErr w:type="spellStart"/>
      <w:r w:rsidRPr="00CB78E7">
        <w:rPr>
          <w:rFonts w:ascii="Verdana" w:eastAsia="Times New Roman" w:hAnsi="Verdana" w:cs="Times New Roman"/>
          <w:color w:val="000000"/>
          <w:sz w:val="20"/>
          <w:szCs w:val="20"/>
        </w:rPr>
        <w:t>Avg</w:t>
      </w:r>
      <w:proofErr w:type="spellEnd"/>
      <w:r w:rsidRPr="00CB78E7">
        <w:rPr>
          <w:rFonts w:ascii="Verdana" w:eastAsia="Times New Roman" w:hAnsi="Verdana" w:cs="Times New Roman"/>
          <w:color w:val="000000"/>
          <w:sz w:val="20"/>
          <w:szCs w:val="20"/>
        </w:rPr>
        <w:t xml:space="preserve"> Waiting Time = 24/6</w:t>
      </w:r>
    </w:p>
    <w:p w:rsidR="00CB78E7" w:rsidRDefault="00CB78E7" w:rsidP="00137B94">
      <w:pPr>
        <w:shd w:val="clear" w:color="auto" w:fill="FFFFFF"/>
        <w:spacing w:before="100" w:beforeAutospacing="1" w:after="100" w:afterAutospacing="1" w:line="240" w:lineRule="auto"/>
        <w:jc w:val="both"/>
        <w:rPr>
          <w:rFonts w:ascii="Calibri" w:hAnsi="Calibri" w:cs="Calibri"/>
        </w:rPr>
      </w:pPr>
      <w:r w:rsidRPr="00CB78E7">
        <w:rPr>
          <w:rFonts w:ascii="Verdana" w:eastAsia="Times New Roman" w:hAnsi="Verdana" w:cs="Times New Roman"/>
          <w:color w:val="000000"/>
          <w:sz w:val="20"/>
          <w:szCs w:val="20"/>
        </w:rPr>
        <w:lastRenderedPageBreak/>
        <w:t>The Gantt chart is prepared according to the arrival and burst time given in the table.</w:t>
      </w:r>
      <w:r>
        <w:rPr>
          <w:rFonts w:ascii="Calibri" w:hAnsi="Calibri" w:cs="Calibri"/>
          <w:noProof/>
        </w:rPr>
        <w:drawing>
          <wp:inline distT="0" distB="0" distL="0" distR="0">
            <wp:extent cx="5486400" cy="12192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srcRect/>
                    <a:stretch>
                      <a:fillRect/>
                    </a:stretch>
                  </pic:blipFill>
                  <pic:spPr bwMode="auto">
                    <a:xfrm>
                      <a:off x="0" y="0"/>
                      <a:ext cx="5486400" cy="1219200"/>
                    </a:xfrm>
                    <a:prstGeom prst="rect">
                      <a:avLst/>
                    </a:prstGeom>
                    <a:noFill/>
                    <a:ln w="9525">
                      <a:noFill/>
                      <a:miter lim="800000"/>
                      <a:headEnd/>
                      <a:tailEnd/>
                    </a:ln>
                  </pic:spPr>
                </pic:pic>
              </a:graphicData>
            </a:graphic>
          </wp:inline>
        </w:drawing>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Since, at time 0, the only available process is P1 with CPU burst time 8. This is the only available process in the list therefore it is scheduled.</w:t>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The next process arrives at time unit 1. Since the algorithm we are using is SRTF which is a preemptive one, the current execution is stopped and the scheduler checks for the process with the least burst time.</w:t>
      </w:r>
      <w:r w:rsidRPr="00CB78E7">
        <w:rPr>
          <w:rFonts w:ascii="Verdana" w:eastAsia="Times New Roman" w:hAnsi="Verdana" w:cs="Times New Roman"/>
          <w:color w:val="000000"/>
          <w:sz w:val="20"/>
          <w:szCs w:val="20"/>
        </w:rPr>
        <w:br/>
        <w:t>Till now, there are two processes available in the ready queue. The OS has executed P1 for one unit of time till now; the remaining burst time of P1 is 7 units. The burst time of Process P2 is 4 units. Hence Process P2 is scheduled on the CPU according to the algorithm.</w:t>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The next process P3 arrives at time unit 2. At this time, the execution of process P3 is stopped and the process with the least remaining burst time is searched. Since the process P3 has 2 unit of burst time hence it will be given priority over others.</w:t>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The Next Process P4 arrives at time unit 3. At this arrival, the scheduler will stop the execution of P4 and check which process is having least burst time among the available processes (P1, P2, P3 and P4). P1 and P2 are having the remaining burst time 7 units and 3 units respectively.</w:t>
      </w:r>
    </w:p>
    <w:p w:rsidR="00CB78E7" w:rsidRPr="00CB78E7" w:rsidRDefault="00CB78E7" w:rsidP="00137B94">
      <w:pPr>
        <w:shd w:val="clear" w:color="auto" w:fill="FFFFFF"/>
        <w:spacing w:after="0" w:line="240" w:lineRule="auto"/>
        <w:ind w:left="720"/>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P3 and P4 are having the remaining burst time 1 unit each. Since, both are equal hence the scheduling will be done according to their arrival time. P3 arrives earlier than P4 and therefore it will be scheduled again.</w:t>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The Next Process P5 arrives at time unit 4. Till this time, the Process P3 has completed its execution and it is no more in the list. The scheduler will compare the remaining burst time of all the available processes. Since the burst time of process P4 is 1 which is least among all hence this will be scheduled.</w:t>
      </w:r>
    </w:p>
    <w:p w:rsidR="00CB78E7" w:rsidRPr="00CB78E7" w:rsidRDefault="00CB78E7" w:rsidP="00137B94">
      <w:pPr>
        <w:numPr>
          <w:ilvl w:val="0"/>
          <w:numId w:val="12"/>
        </w:numPr>
        <w:shd w:val="clear" w:color="auto" w:fill="FFFFFF"/>
        <w:spacing w:before="60" w:after="100" w:afterAutospacing="1" w:line="315" w:lineRule="atLeast"/>
        <w:jc w:val="both"/>
        <w:rPr>
          <w:rFonts w:ascii="Verdana" w:eastAsia="Times New Roman" w:hAnsi="Verdana" w:cs="Times New Roman"/>
          <w:color w:val="000000"/>
          <w:sz w:val="20"/>
          <w:szCs w:val="20"/>
        </w:rPr>
      </w:pPr>
      <w:r w:rsidRPr="00CB78E7">
        <w:rPr>
          <w:rFonts w:ascii="Verdana" w:eastAsia="Times New Roman" w:hAnsi="Verdana" w:cs="Times New Roman"/>
          <w:color w:val="000000"/>
          <w:sz w:val="20"/>
          <w:szCs w:val="20"/>
        </w:rPr>
        <w:t>The Next Process P6 arrives at time unit 5, till this time, the Process P4 has completed its execution. We have 4 available processes till now, that are P1 (7), P2 (3), P5 (3) and P6 (2). The Burst time of P6 is the least among all hence P6 is scheduled. Since, now, all the processes are available hence the algorithm will now work same as SJF. P6 will be executed till its completion and then the process with the least remaining time will be scheduled.</w:t>
      </w:r>
    </w:p>
    <w:p w:rsidR="00CB78E7" w:rsidRDefault="00CB78E7"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SRTF GATE 2011 Example</w:t>
      </w:r>
    </w:p>
    <w:p w:rsidR="00CB78E7" w:rsidRPr="00285633" w:rsidRDefault="00CB78E7" w:rsidP="00137B94">
      <w:pPr>
        <w:pStyle w:val="NormalWeb"/>
        <w:shd w:val="clear" w:color="auto" w:fill="FFFFFF"/>
        <w:jc w:val="both"/>
        <w:rPr>
          <w:rFonts w:ascii="Verdana" w:hAnsi="Verdana"/>
          <w:color w:val="000000"/>
        </w:rPr>
      </w:pPr>
      <w:r w:rsidRPr="00285633">
        <w:rPr>
          <w:rFonts w:ascii="Verdana" w:hAnsi="Verdana"/>
          <w:color w:val="000000"/>
        </w:rPr>
        <w:t xml:space="preserve">Ifwe talk about scheduling algorithm from the GATE point of view, they generally ask simple numerical questions about finding the average waiting </w:t>
      </w:r>
      <w:r w:rsidRPr="00285633">
        <w:rPr>
          <w:rFonts w:ascii="Verdana" w:hAnsi="Verdana"/>
          <w:color w:val="000000"/>
        </w:rPr>
        <w:lastRenderedPageBreak/>
        <w:t>time and Turnaround Time. Let's discuss the question asked in GATE 2011 on SRTF.</w:t>
      </w:r>
    </w:p>
    <w:p w:rsidR="00CB78E7" w:rsidRPr="00285633" w:rsidRDefault="00CB78E7" w:rsidP="00137B94">
      <w:pPr>
        <w:pStyle w:val="Heading3"/>
        <w:shd w:val="clear" w:color="auto" w:fill="FFFFFF"/>
        <w:spacing w:line="312" w:lineRule="atLeast"/>
        <w:jc w:val="both"/>
        <w:rPr>
          <w:rFonts w:ascii="Helvetica" w:hAnsi="Helvetica" w:cs="Helvetica"/>
          <w:b w:val="0"/>
          <w:bCs w:val="0"/>
          <w:color w:val="610B4B"/>
          <w:sz w:val="24"/>
          <w:szCs w:val="24"/>
        </w:rPr>
      </w:pPr>
      <w:r w:rsidRPr="00285633">
        <w:rPr>
          <w:rFonts w:ascii="Helvetica" w:hAnsi="Helvetica" w:cs="Helvetica"/>
          <w:b w:val="0"/>
          <w:bCs w:val="0"/>
          <w:color w:val="610B4B"/>
          <w:sz w:val="24"/>
          <w:szCs w:val="24"/>
        </w:rPr>
        <w:t>Q. Given the arrival time and burst time of 3 jobs in the table below. Calculate the Average waiting time of the system.</w:t>
      </w:r>
    </w:p>
    <w:p w:rsidR="00285633" w:rsidRPr="00285633" w:rsidRDefault="00285633" w:rsidP="00137B94">
      <w:pPr>
        <w:jc w:val="both"/>
        <w:rPr>
          <w:sz w:val="24"/>
          <w:szCs w:val="24"/>
        </w:rPr>
      </w:pPr>
    </w:p>
    <w:tbl>
      <w:tblPr>
        <w:tblW w:w="997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376"/>
        <w:gridCol w:w="1806"/>
        <w:gridCol w:w="1806"/>
        <w:gridCol w:w="1548"/>
        <w:gridCol w:w="1806"/>
        <w:gridCol w:w="1634"/>
      </w:tblGrid>
      <w:tr w:rsidR="00CB78E7" w:rsidRPr="00285633" w:rsidTr="00285633">
        <w:trPr>
          <w:trHeight w:val="919"/>
        </w:trPr>
        <w:tc>
          <w:tcPr>
            <w:tcW w:w="1376"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Process ID</w:t>
            </w:r>
          </w:p>
        </w:tc>
        <w:tc>
          <w:tcPr>
            <w:tcW w:w="1806"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Arrival Time</w:t>
            </w:r>
          </w:p>
        </w:tc>
        <w:tc>
          <w:tcPr>
            <w:tcW w:w="1806"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Burst Time</w:t>
            </w:r>
          </w:p>
        </w:tc>
        <w:tc>
          <w:tcPr>
            <w:tcW w:w="1548"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Completion Time</w:t>
            </w:r>
          </w:p>
        </w:tc>
        <w:tc>
          <w:tcPr>
            <w:tcW w:w="1806"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Turn Around Time</w:t>
            </w:r>
          </w:p>
        </w:tc>
        <w:tc>
          <w:tcPr>
            <w:tcW w:w="1634" w:type="dxa"/>
            <w:shd w:val="clear" w:color="auto" w:fill="C7CCBE"/>
            <w:tcMar>
              <w:top w:w="180" w:type="dxa"/>
              <w:left w:w="180" w:type="dxa"/>
              <w:bottom w:w="180" w:type="dxa"/>
              <w:right w:w="180" w:type="dxa"/>
            </w:tcMar>
            <w:hideMark/>
          </w:tcPr>
          <w:p w:rsidR="00CB78E7" w:rsidRPr="00285633" w:rsidRDefault="00CB78E7" w:rsidP="00137B94">
            <w:pPr>
              <w:jc w:val="both"/>
              <w:rPr>
                <w:b/>
                <w:bCs/>
                <w:color w:val="000000"/>
                <w:sz w:val="24"/>
                <w:szCs w:val="24"/>
              </w:rPr>
            </w:pPr>
            <w:r w:rsidRPr="00285633">
              <w:rPr>
                <w:b/>
                <w:bCs/>
                <w:color w:val="000000"/>
                <w:sz w:val="24"/>
                <w:szCs w:val="24"/>
              </w:rPr>
              <w:t>Waiting Time</w:t>
            </w:r>
          </w:p>
        </w:tc>
      </w:tr>
      <w:tr w:rsidR="00CB78E7" w:rsidRPr="00285633" w:rsidTr="00285633">
        <w:trPr>
          <w:trHeight w:val="533"/>
        </w:trPr>
        <w:tc>
          <w:tcPr>
            <w:tcW w:w="13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1</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0</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9</w:t>
            </w:r>
          </w:p>
        </w:tc>
        <w:tc>
          <w:tcPr>
            <w:tcW w:w="154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13</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13</w:t>
            </w:r>
          </w:p>
        </w:tc>
        <w:tc>
          <w:tcPr>
            <w:tcW w:w="16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4</w:t>
            </w:r>
          </w:p>
        </w:tc>
      </w:tr>
      <w:tr w:rsidR="00CB78E7" w:rsidRPr="00285633" w:rsidTr="00285633">
        <w:trPr>
          <w:trHeight w:val="548"/>
        </w:trPr>
        <w:tc>
          <w:tcPr>
            <w:tcW w:w="13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2</w:t>
            </w:r>
          </w:p>
        </w:tc>
        <w:tc>
          <w:tcPr>
            <w:tcW w:w="180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1</w:t>
            </w:r>
          </w:p>
        </w:tc>
        <w:tc>
          <w:tcPr>
            <w:tcW w:w="180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4</w:t>
            </w:r>
          </w:p>
        </w:tc>
        <w:tc>
          <w:tcPr>
            <w:tcW w:w="154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5</w:t>
            </w:r>
          </w:p>
        </w:tc>
        <w:tc>
          <w:tcPr>
            <w:tcW w:w="180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4</w:t>
            </w:r>
          </w:p>
        </w:tc>
        <w:tc>
          <w:tcPr>
            <w:tcW w:w="16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0</w:t>
            </w:r>
          </w:p>
        </w:tc>
      </w:tr>
      <w:tr w:rsidR="00CB78E7" w:rsidRPr="00285633" w:rsidTr="00285633">
        <w:trPr>
          <w:trHeight w:val="533"/>
        </w:trPr>
        <w:tc>
          <w:tcPr>
            <w:tcW w:w="13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3</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2</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9</w:t>
            </w:r>
          </w:p>
        </w:tc>
        <w:tc>
          <w:tcPr>
            <w:tcW w:w="154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22</w:t>
            </w:r>
          </w:p>
        </w:tc>
        <w:tc>
          <w:tcPr>
            <w:tcW w:w="180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20</w:t>
            </w:r>
          </w:p>
        </w:tc>
        <w:tc>
          <w:tcPr>
            <w:tcW w:w="16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B78E7" w:rsidRPr="00285633" w:rsidRDefault="00CB78E7" w:rsidP="00137B94">
            <w:pPr>
              <w:spacing w:line="345" w:lineRule="atLeast"/>
              <w:ind w:left="300"/>
              <w:jc w:val="both"/>
              <w:rPr>
                <w:rFonts w:ascii="Verdana" w:hAnsi="Verdana"/>
                <w:color w:val="000000"/>
                <w:sz w:val="24"/>
                <w:szCs w:val="24"/>
              </w:rPr>
            </w:pPr>
            <w:r w:rsidRPr="00285633">
              <w:rPr>
                <w:rFonts w:ascii="Verdana" w:hAnsi="Verdana"/>
                <w:color w:val="000000"/>
                <w:sz w:val="24"/>
                <w:szCs w:val="24"/>
              </w:rPr>
              <w:t>11</w:t>
            </w:r>
          </w:p>
        </w:tc>
      </w:tr>
    </w:tbl>
    <w:p w:rsidR="00CB78E7" w:rsidRDefault="00CB78E7"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There are three jobs P1, P2 and P3. P1 arrives at time unit 0; it will be scheduled first for the time until the next process arrives. P2 arrives at 1 unit of time. Its burst time is 4 units which is least among the jobs in the queue. Hence it will be scheduled next.</w:t>
      </w:r>
    </w:p>
    <w:p w:rsidR="00CB78E7" w:rsidRDefault="00CB78E7" w:rsidP="00137B94">
      <w:pPr>
        <w:pStyle w:val="NormalWeb"/>
        <w:shd w:val="clear" w:color="auto" w:fill="FFFFFF"/>
        <w:jc w:val="both"/>
        <w:rPr>
          <w:rFonts w:ascii="Verdana" w:hAnsi="Verdana"/>
          <w:color w:val="000000"/>
          <w:sz w:val="20"/>
          <w:szCs w:val="20"/>
        </w:rPr>
      </w:pPr>
      <w:r>
        <w:rPr>
          <w:rFonts w:ascii="Verdana" w:hAnsi="Verdana"/>
          <w:color w:val="000000"/>
          <w:sz w:val="20"/>
          <w:szCs w:val="20"/>
        </w:rPr>
        <w:t>At time 2, P3 will arrive with burst time 9. Since remaining burst time of P2 is 3 units which are least among the available jobs. Hence the processor will continue its execution till its completion. Because all the jobs have been arrived so no preemption will be done now and all the jobs will be executed till the completion according to SJF.</w:t>
      </w:r>
    </w:p>
    <w:p w:rsidR="00CB78E7" w:rsidRDefault="00CB78E7"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486400" cy="11239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srcRect/>
                    <a:stretch>
                      <a:fillRect/>
                    </a:stretch>
                  </pic:blipFill>
                  <pic:spPr bwMode="auto">
                    <a:xfrm>
                      <a:off x="0" y="0"/>
                      <a:ext cx="5486400" cy="1123950"/>
                    </a:xfrm>
                    <a:prstGeom prst="rect">
                      <a:avLst/>
                    </a:prstGeom>
                    <a:noFill/>
                    <a:ln w="9525">
                      <a:noFill/>
                      <a:miter lim="800000"/>
                      <a:headEnd/>
                      <a:tailEnd/>
                    </a:ln>
                  </pic:spPr>
                </pic:pic>
              </a:graphicData>
            </a:graphic>
          </wp:inline>
        </w:drawing>
      </w:r>
    </w:p>
    <w:p w:rsidR="00DA3FE8" w:rsidRDefault="00CB78E7" w:rsidP="00137B94">
      <w:pPr>
        <w:jc w:val="both"/>
        <w:rPr>
          <w:rFonts w:ascii="Verdana" w:hAnsi="Verdana"/>
          <w:color w:val="000000"/>
          <w:sz w:val="20"/>
          <w:szCs w:val="20"/>
          <w:shd w:val="clear" w:color="auto" w:fill="FFFFFF"/>
        </w:rPr>
      </w:pPr>
      <w:proofErr w:type="spellStart"/>
      <w:r>
        <w:rPr>
          <w:rFonts w:ascii="Verdana" w:hAnsi="Verdana"/>
          <w:color w:val="000000"/>
          <w:sz w:val="20"/>
          <w:szCs w:val="20"/>
          <w:shd w:val="clear" w:color="auto" w:fill="FFFFFF"/>
        </w:rPr>
        <w:t>Avg</w:t>
      </w:r>
      <w:proofErr w:type="spellEnd"/>
      <w:r>
        <w:rPr>
          <w:rFonts w:ascii="Verdana" w:hAnsi="Verdana"/>
          <w:color w:val="000000"/>
          <w:sz w:val="20"/>
          <w:szCs w:val="20"/>
          <w:shd w:val="clear" w:color="auto" w:fill="FFFFFF"/>
        </w:rPr>
        <w:t xml:space="preserve"> Waiting Time = (4+0+11)/3 = 5 units</w:t>
      </w:r>
    </w:p>
    <w:p w:rsidR="003640BF" w:rsidRDefault="003640BF"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Priority Scheduling</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In Priority scheduling, there is a priority number assigned to each process. In some systems, the lower the number, the higher the priority. While, in the others, the higher the number, the higher will be the priority. The Process with the higher priority among the available processes is given the CPU. There are two types of priority scheduling algorithm exists. One is </w:t>
      </w:r>
      <w:r w:rsidRPr="00285633">
        <w:rPr>
          <w:rStyle w:val="Strong"/>
          <w:rFonts w:ascii="Verdana" w:eastAsiaTheme="majorEastAsia" w:hAnsi="Verdana"/>
          <w:color w:val="000000"/>
        </w:rPr>
        <w:t>Preemptive</w:t>
      </w:r>
      <w:r w:rsidRPr="00285633">
        <w:rPr>
          <w:rFonts w:ascii="Verdana" w:hAnsi="Verdana"/>
          <w:color w:val="000000"/>
        </w:rPr>
        <w:t> priority scheduling while the other is </w:t>
      </w:r>
      <w:r w:rsidRPr="00285633">
        <w:rPr>
          <w:rStyle w:val="Strong"/>
          <w:rFonts w:ascii="Verdana" w:eastAsiaTheme="majorEastAsia" w:hAnsi="Verdana"/>
          <w:color w:val="000000"/>
        </w:rPr>
        <w:t>Non Preemptive</w:t>
      </w:r>
      <w:r w:rsidRPr="00285633">
        <w:rPr>
          <w:rFonts w:ascii="Verdana" w:hAnsi="Verdana"/>
          <w:color w:val="000000"/>
        </w:rPr>
        <w:t> Priority scheduling.</w:t>
      </w:r>
    </w:p>
    <w:p w:rsidR="003640BF" w:rsidRPr="00285633" w:rsidRDefault="003170BD" w:rsidP="00137B94">
      <w:pPr>
        <w:jc w:val="both"/>
        <w:rPr>
          <w:rFonts w:ascii="Verdana" w:hAnsi="Verdana"/>
          <w:color w:val="000000"/>
          <w:sz w:val="24"/>
          <w:szCs w:val="24"/>
          <w:shd w:val="clear" w:color="auto" w:fill="FFFFFF"/>
        </w:rPr>
      </w:pPr>
      <w:r w:rsidRPr="003170BD">
        <w:rPr>
          <w:sz w:val="24"/>
          <w:szCs w:val="24"/>
        </w:rPr>
        <w:lastRenderedPageBreak/>
        <w:pict>
          <v:shape id="_x0000_i1033" type="#_x0000_t75" alt="" style="width:24.75pt;height:24.75pt"/>
        </w:pict>
      </w:r>
      <w:r w:rsidR="00285633" w:rsidRPr="00285633">
        <w:rPr>
          <w:sz w:val="24"/>
          <w:szCs w:val="24"/>
        </w:rPr>
        <w:t>T</w:t>
      </w:r>
      <w:r w:rsidR="003640BF" w:rsidRPr="00285633">
        <w:rPr>
          <w:rFonts w:ascii="Verdana" w:hAnsi="Verdana"/>
          <w:color w:val="000000"/>
          <w:sz w:val="24"/>
          <w:szCs w:val="24"/>
          <w:shd w:val="clear" w:color="auto" w:fill="FFFFFF"/>
        </w:rPr>
        <w:t>he priority number assigned to each of the process may or may not vary. If the priority number doesn't change itself throughout the process, it is called </w:t>
      </w:r>
      <w:r w:rsidR="003640BF" w:rsidRPr="00285633">
        <w:rPr>
          <w:rStyle w:val="Strong"/>
          <w:rFonts w:ascii="Verdana" w:hAnsi="Verdana"/>
          <w:color w:val="000000"/>
          <w:sz w:val="24"/>
          <w:szCs w:val="24"/>
          <w:shd w:val="clear" w:color="auto" w:fill="FFFFFF"/>
        </w:rPr>
        <w:t>static priority</w:t>
      </w:r>
      <w:r w:rsidR="003640BF" w:rsidRPr="00285633">
        <w:rPr>
          <w:rFonts w:ascii="Verdana" w:hAnsi="Verdana"/>
          <w:color w:val="000000"/>
          <w:sz w:val="24"/>
          <w:szCs w:val="24"/>
          <w:shd w:val="clear" w:color="auto" w:fill="FFFFFF"/>
        </w:rPr>
        <w:t>, while if it keeps changing itself at the regular intervals, it is called </w:t>
      </w:r>
      <w:r w:rsidR="003640BF" w:rsidRPr="00285633">
        <w:rPr>
          <w:rStyle w:val="Strong"/>
          <w:rFonts w:ascii="Verdana" w:hAnsi="Verdana"/>
          <w:color w:val="000000"/>
          <w:sz w:val="24"/>
          <w:szCs w:val="24"/>
          <w:shd w:val="clear" w:color="auto" w:fill="FFFFFF"/>
        </w:rPr>
        <w:t>dynamic priority</w:t>
      </w:r>
      <w:r w:rsidR="003640BF" w:rsidRPr="00285633">
        <w:rPr>
          <w:rFonts w:ascii="Verdana" w:hAnsi="Verdana"/>
          <w:color w:val="000000"/>
          <w:sz w:val="24"/>
          <w:szCs w:val="24"/>
          <w:shd w:val="clear" w:color="auto" w:fill="FFFFFF"/>
        </w:rPr>
        <w:t>.</w:t>
      </w:r>
    </w:p>
    <w:p w:rsidR="003640BF" w:rsidRDefault="003640BF" w:rsidP="00137B94">
      <w:pPr>
        <w:pStyle w:val="Heading1"/>
        <w:shd w:val="clear" w:color="auto" w:fill="FFFFFF"/>
        <w:spacing w:before="84" w:beforeAutospacing="0" w:line="312" w:lineRule="atLeast"/>
        <w:jc w:val="both"/>
        <w:rPr>
          <w:rFonts w:ascii="Helvetica" w:hAnsi="Helvetica" w:cs="Helvetica"/>
          <w:b w:val="0"/>
          <w:bCs w:val="0"/>
          <w:color w:val="610B38"/>
          <w:sz w:val="49"/>
          <w:szCs w:val="49"/>
        </w:rPr>
      </w:pPr>
      <w:r>
        <w:rPr>
          <w:rFonts w:ascii="Helvetica" w:hAnsi="Helvetica" w:cs="Helvetica"/>
          <w:b w:val="0"/>
          <w:bCs w:val="0"/>
          <w:color w:val="610B38"/>
          <w:sz w:val="49"/>
          <w:szCs w:val="49"/>
        </w:rPr>
        <w:t>Non Preemptive Priority Scheduling</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In the Non Preemptive Priority scheduling, The Processes are scheduled according to the priority number assigned to them. Once the process gets scheduled, it will run till the completion. Generally, the lower the priority number, the higher is the priority of the process. The people might get confused with the priority numbers, hence in the GATE, there clearly mention which one is the highest priority and which one is the lowest one.</w:t>
      </w:r>
    </w:p>
    <w:p w:rsidR="003640BF" w:rsidRDefault="003640BF" w:rsidP="00137B94">
      <w:pPr>
        <w:pStyle w:val="Heading3"/>
        <w:shd w:val="clear" w:color="auto" w:fill="FFFFFF"/>
        <w:spacing w:line="312" w:lineRule="atLeast"/>
        <w:jc w:val="both"/>
        <w:rPr>
          <w:rFonts w:ascii="Helvetica" w:hAnsi="Helvetica" w:cs="Helvetica"/>
          <w:b w:val="0"/>
          <w:bCs w:val="0"/>
          <w:color w:val="610B4B"/>
          <w:sz w:val="35"/>
          <w:szCs w:val="35"/>
        </w:rPr>
      </w:pPr>
      <w:r>
        <w:rPr>
          <w:rFonts w:ascii="Helvetica" w:hAnsi="Helvetica" w:cs="Helvetica"/>
          <w:b w:val="0"/>
          <w:bCs w:val="0"/>
          <w:color w:val="610B4B"/>
          <w:sz w:val="35"/>
          <w:szCs w:val="35"/>
        </w:rPr>
        <w:t>Example</w:t>
      </w:r>
    </w:p>
    <w:p w:rsidR="003640BF" w:rsidRDefault="003640BF" w:rsidP="00137B94">
      <w:pPr>
        <w:pStyle w:val="NormalWeb"/>
        <w:shd w:val="clear" w:color="auto" w:fill="FFFFFF"/>
        <w:jc w:val="both"/>
        <w:rPr>
          <w:rFonts w:ascii="Verdana" w:hAnsi="Verdana"/>
          <w:color w:val="000000"/>
          <w:sz w:val="22"/>
          <w:szCs w:val="22"/>
        </w:rPr>
      </w:pPr>
      <w:r>
        <w:rPr>
          <w:rFonts w:ascii="Verdana" w:hAnsi="Verdana"/>
          <w:color w:val="000000"/>
          <w:sz w:val="22"/>
          <w:szCs w:val="22"/>
        </w:rPr>
        <w:t>In the Example, there are 7 processes P1, P2, P3, P4, P5, P6 and P7. Their priorities, Arrival Time and burst time are given in the table.</w:t>
      </w:r>
    </w:p>
    <w:tbl>
      <w:tblPr>
        <w:tblW w:w="992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2001"/>
        <w:gridCol w:w="1350"/>
        <w:gridCol w:w="2070"/>
        <w:gridCol w:w="4500"/>
      </w:tblGrid>
      <w:tr w:rsidR="003640BF" w:rsidTr="00EF40AD">
        <w:tc>
          <w:tcPr>
            <w:tcW w:w="2001" w:type="dxa"/>
            <w:shd w:val="clear" w:color="auto" w:fill="C7CCBE"/>
            <w:tcMar>
              <w:top w:w="201" w:type="dxa"/>
              <w:left w:w="201" w:type="dxa"/>
              <w:bottom w:w="201" w:type="dxa"/>
              <w:right w:w="201" w:type="dxa"/>
            </w:tcMar>
            <w:hideMark/>
          </w:tcPr>
          <w:p w:rsidR="003640BF" w:rsidRDefault="003640BF" w:rsidP="00137B94">
            <w:pPr>
              <w:jc w:val="both"/>
              <w:rPr>
                <w:b/>
                <w:bCs/>
                <w:color w:val="000000"/>
                <w:sz w:val="29"/>
                <w:szCs w:val="29"/>
              </w:rPr>
            </w:pPr>
            <w:r>
              <w:rPr>
                <w:b/>
                <w:bCs/>
                <w:color w:val="000000"/>
                <w:sz w:val="29"/>
                <w:szCs w:val="29"/>
              </w:rPr>
              <w:t>Process ID</w:t>
            </w:r>
          </w:p>
        </w:tc>
        <w:tc>
          <w:tcPr>
            <w:tcW w:w="1350" w:type="dxa"/>
            <w:shd w:val="clear" w:color="auto" w:fill="C7CCBE"/>
            <w:tcMar>
              <w:top w:w="201" w:type="dxa"/>
              <w:left w:w="201" w:type="dxa"/>
              <w:bottom w:w="201" w:type="dxa"/>
              <w:right w:w="201" w:type="dxa"/>
            </w:tcMar>
            <w:hideMark/>
          </w:tcPr>
          <w:p w:rsidR="003640BF" w:rsidRDefault="003640BF" w:rsidP="00137B94">
            <w:pPr>
              <w:jc w:val="both"/>
              <w:rPr>
                <w:b/>
                <w:bCs/>
                <w:color w:val="000000"/>
                <w:sz w:val="29"/>
                <w:szCs w:val="29"/>
              </w:rPr>
            </w:pPr>
            <w:r>
              <w:rPr>
                <w:b/>
                <w:bCs/>
                <w:color w:val="000000"/>
                <w:sz w:val="29"/>
                <w:szCs w:val="29"/>
              </w:rPr>
              <w:t>Priority</w:t>
            </w:r>
          </w:p>
        </w:tc>
        <w:tc>
          <w:tcPr>
            <w:tcW w:w="2070" w:type="dxa"/>
            <w:shd w:val="clear" w:color="auto" w:fill="C7CCBE"/>
            <w:tcMar>
              <w:top w:w="201" w:type="dxa"/>
              <w:left w:w="201" w:type="dxa"/>
              <w:bottom w:w="201" w:type="dxa"/>
              <w:right w:w="201" w:type="dxa"/>
            </w:tcMar>
            <w:hideMark/>
          </w:tcPr>
          <w:p w:rsidR="003640BF" w:rsidRDefault="003640BF" w:rsidP="00137B94">
            <w:pPr>
              <w:jc w:val="both"/>
              <w:rPr>
                <w:b/>
                <w:bCs/>
                <w:color w:val="000000"/>
                <w:sz w:val="29"/>
                <w:szCs w:val="29"/>
              </w:rPr>
            </w:pPr>
            <w:r>
              <w:rPr>
                <w:b/>
                <w:bCs/>
                <w:color w:val="000000"/>
                <w:sz w:val="29"/>
                <w:szCs w:val="29"/>
              </w:rPr>
              <w:t>Arrival Time</w:t>
            </w:r>
          </w:p>
        </w:tc>
        <w:tc>
          <w:tcPr>
            <w:tcW w:w="4500" w:type="dxa"/>
            <w:shd w:val="clear" w:color="auto" w:fill="C7CCBE"/>
            <w:tcMar>
              <w:top w:w="201" w:type="dxa"/>
              <w:left w:w="201" w:type="dxa"/>
              <w:bottom w:w="201" w:type="dxa"/>
              <w:right w:w="201" w:type="dxa"/>
            </w:tcMar>
            <w:hideMark/>
          </w:tcPr>
          <w:p w:rsidR="003640BF" w:rsidRDefault="003640BF" w:rsidP="00137B94">
            <w:pPr>
              <w:jc w:val="both"/>
              <w:rPr>
                <w:b/>
                <w:bCs/>
                <w:color w:val="000000"/>
                <w:sz w:val="29"/>
                <w:szCs w:val="29"/>
              </w:rPr>
            </w:pPr>
            <w:r>
              <w:rPr>
                <w:b/>
                <w:bCs/>
                <w:color w:val="000000"/>
                <w:sz w:val="29"/>
                <w:szCs w:val="29"/>
              </w:rPr>
              <w:t>Burst Time</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1</w:t>
            </w:r>
          </w:p>
        </w:tc>
        <w:tc>
          <w:tcPr>
            <w:tcW w:w="135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2</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0</w:t>
            </w:r>
          </w:p>
        </w:tc>
        <w:tc>
          <w:tcPr>
            <w:tcW w:w="450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3</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2</w:t>
            </w:r>
          </w:p>
        </w:tc>
        <w:tc>
          <w:tcPr>
            <w:tcW w:w="135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6</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2</w:t>
            </w:r>
          </w:p>
        </w:tc>
        <w:tc>
          <w:tcPr>
            <w:tcW w:w="450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5</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3</w:t>
            </w:r>
          </w:p>
        </w:tc>
        <w:tc>
          <w:tcPr>
            <w:tcW w:w="135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3</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1</w:t>
            </w:r>
          </w:p>
        </w:tc>
        <w:tc>
          <w:tcPr>
            <w:tcW w:w="450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tabs>
                <w:tab w:val="left" w:pos="4816"/>
              </w:tabs>
              <w:spacing w:line="385" w:lineRule="atLeast"/>
              <w:ind w:left="335" w:right="3529"/>
              <w:jc w:val="both"/>
              <w:rPr>
                <w:rFonts w:ascii="Verdana" w:hAnsi="Verdana"/>
                <w:color w:val="000000"/>
              </w:rPr>
            </w:pPr>
            <w:r>
              <w:rPr>
                <w:rFonts w:ascii="Verdana" w:hAnsi="Verdana"/>
                <w:color w:val="000000"/>
              </w:rPr>
              <w:t>4</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4</w:t>
            </w:r>
          </w:p>
        </w:tc>
        <w:tc>
          <w:tcPr>
            <w:tcW w:w="135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5</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4</w:t>
            </w:r>
          </w:p>
        </w:tc>
        <w:tc>
          <w:tcPr>
            <w:tcW w:w="450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2</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5</w:t>
            </w:r>
          </w:p>
        </w:tc>
        <w:tc>
          <w:tcPr>
            <w:tcW w:w="135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7</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6</w:t>
            </w:r>
          </w:p>
        </w:tc>
        <w:tc>
          <w:tcPr>
            <w:tcW w:w="450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right="3529"/>
              <w:jc w:val="both"/>
              <w:rPr>
                <w:rFonts w:ascii="Verdana" w:hAnsi="Verdana"/>
                <w:color w:val="000000"/>
              </w:rPr>
            </w:pPr>
            <w:r>
              <w:rPr>
                <w:rFonts w:ascii="Verdana" w:hAnsi="Verdana"/>
                <w:color w:val="000000"/>
              </w:rPr>
              <w:t>9</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6</w:t>
            </w:r>
          </w:p>
        </w:tc>
        <w:tc>
          <w:tcPr>
            <w:tcW w:w="135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4</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5</w:t>
            </w:r>
          </w:p>
        </w:tc>
        <w:tc>
          <w:tcPr>
            <w:tcW w:w="4500"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4</w:t>
            </w:r>
          </w:p>
        </w:tc>
      </w:tr>
      <w:tr w:rsidR="003640BF" w:rsidTr="00EF40AD">
        <w:tc>
          <w:tcPr>
            <w:tcW w:w="2001"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7</w:t>
            </w:r>
          </w:p>
        </w:tc>
        <w:tc>
          <w:tcPr>
            <w:tcW w:w="135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10</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7</w:t>
            </w:r>
          </w:p>
        </w:tc>
        <w:tc>
          <w:tcPr>
            <w:tcW w:w="4500"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3640BF" w:rsidRDefault="003640BF" w:rsidP="00137B94">
            <w:pPr>
              <w:spacing w:line="385" w:lineRule="atLeast"/>
              <w:ind w:left="335"/>
              <w:jc w:val="both"/>
              <w:rPr>
                <w:rFonts w:ascii="Verdana" w:hAnsi="Verdana"/>
                <w:color w:val="000000"/>
              </w:rPr>
            </w:pPr>
            <w:r>
              <w:rPr>
                <w:rFonts w:ascii="Verdana" w:hAnsi="Verdana"/>
                <w:color w:val="000000"/>
              </w:rPr>
              <w:t>10</w:t>
            </w:r>
          </w:p>
        </w:tc>
      </w:tr>
    </w:tbl>
    <w:p w:rsidR="003640BF" w:rsidRDefault="003640BF" w:rsidP="00137B94">
      <w:pPr>
        <w:pStyle w:val="NormalWeb"/>
        <w:shd w:val="clear" w:color="auto" w:fill="FFFFFF"/>
        <w:jc w:val="both"/>
        <w:rPr>
          <w:rFonts w:ascii="Verdana" w:hAnsi="Verdana"/>
          <w:color w:val="000000"/>
          <w:sz w:val="22"/>
          <w:szCs w:val="22"/>
        </w:rPr>
      </w:pPr>
      <w:r>
        <w:rPr>
          <w:rFonts w:ascii="Verdana" w:hAnsi="Verdana"/>
          <w:color w:val="000000"/>
          <w:sz w:val="22"/>
          <w:szCs w:val="22"/>
        </w:rPr>
        <w:lastRenderedPageBreak/>
        <w:t>We can prepare the Gantt chart according to the Non Preemptive priority scheduling.</w:t>
      </w:r>
    </w:p>
    <w:p w:rsidR="003640BF" w:rsidRPr="00285633" w:rsidRDefault="003640BF" w:rsidP="00137B94">
      <w:pPr>
        <w:pStyle w:val="NormalWeb"/>
        <w:shd w:val="clear" w:color="auto" w:fill="FFFFFF"/>
        <w:jc w:val="both"/>
        <w:rPr>
          <w:rFonts w:ascii="Verdana" w:hAnsi="Verdana"/>
          <w:color w:val="000000"/>
          <w:sz w:val="22"/>
          <w:szCs w:val="22"/>
        </w:rPr>
      </w:pPr>
      <w:r w:rsidRPr="00285633">
        <w:rPr>
          <w:rFonts w:ascii="Verdana" w:hAnsi="Verdana"/>
          <w:color w:val="000000"/>
          <w:sz w:val="22"/>
          <w:szCs w:val="22"/>
        </w:rPr>
        <w:t>The Process P1 arrives at time 0 with the burst time of 3 units and the priority number 2. Since No other process has arrived till now hence the OS will schedule it immediately.</w:t>
      </w:r>
    </w:p>
    <w:p w:rsidR="003640BF" w:rsidRPr="00285633" w:rsidRDefault="003640BF" w:rsidP="00137B94">
      <w:pPr>
        <w:pStyle w:val="NormalWeb"/>
        <w:shd w:val="clear" w:color="auto" w:fill="FFFFFF"/>
        <w:jc w:val="both"/>
        <w:rPr>
          <w:rFonts w:ascii="Verdana" w:hAnsi="Verdana"/>
          <w:color w:val="000000"/>
          <w:sz w:val="22"/>
          <w:szCs w:val="22"/>
        </w:rPr>
      </w:pPr>
      <w:r w:rsidRPr="00285633">
        <w:rPr>
          <w:rFonts w:ascii="Verdana" w:hAnsi="Verdana"/>
          <w:color w:val="000000"/>
          <w:sz w:val="22"/>
          <w:szCs w:val="22"/>
        </w:rPr>
        <w:t>Meanwhile the execution of P1, two more Processes P2 and P3 are arrived. Since the priority of P3 is 3 hence the CPU will execute P3 over P2.</w:t>
      </w:r>
    </w:p>
    <w:p w:rsidR="003640BF" w:rsidRPr="00285633" w:rsidRDefault="003640BF" w:rsidP="00137B94">
      <w:pPr>
        <w:pStyle w:val="NormalWeb"/>
        <w:shd w:val="clear" w:color="auto" w:fill="FFFFFF"/>
        <w:jc w:val="both"/>
        <w:rPr>
          <w:rFonts w:ascii="Verdana" w:hAnsi="Verdana"/>
          <w:color w:val="000000"/>
          <w:sz w:val="22"/>
          <w:szCs w:val="22"/>
        </w:rPr>
      </w:pPr>
      <w:r w:rsidRPr="00285633">
        <w:rPr>
          <w:rFonts w:ascii="Verdana" w:hAnsi="Verdana"/>
          <w:color w:val="000000"/>
          <w:sz w:val="22"/>
          <w:szCs w:val="22"/>
        </w:rPr>
        <w:t>Meanwhile the execution of P3, All the processes get available in the ready queue. The Process with the lowest priority number will be given the priority. Since P6 has priority number assigned as 4 hence it will be executed just after P3.</w:t>
      </w:r>
    </w:p>
    <w:p w:rsidR="003640BF" w:rsidRPr="00285633" w:rsidRDefault="003640BF" w:rsidP="00137B94">
      <w:pPr>
        <w:pStyle w:val="NormalWeb"/>
        <w:shd w:val="clear" w:color="auto" w:fill="FFFFFF"/>
        <w:jc w:val="both"/>
        <w:rPr>
          <w:rFonts w:ascii="Verdana" w:hAnsi="Verdana"/>
          <w:color w:val="000000"/>
          <w:sz w:val="22"/>
          <w:szCs w:val="22"/>
        </w:rPr>
      </w:pPr>
      <w:r w:rsidRPr="00285633">
        <w:rPr>
          <w:rFonts w:ascii="Verdana" w:hAnsi="Verdana"/>
          <w:color w:val="000000"/>
          <w:sz w:val="22"/>
          <w:szCs w:val="22"/>
        </w:rPr>
        <w:t>After P6, P4 has the least priority number among the available processes; it will get executed for the whole burst time.</w:t>
      </w:r>
    </w:p>
    <w:p w:rsidR="003640BF" w:rsidRDefault="003640BF" w:rsidP="00137B94">
      <w:pPr>
        <w:pStyle w:val="NormalWeb"/>
        <w:shd w:val="clear" w:color="auto" w:fill="FFFFFF"/>
        <w:jc w:val="both"/>
        <w:rPr>
          <w:rFonts w:ascii="Verdana" w:hAnsi="Verdana"/>
          <w:color w:val="000000"/>
          <w:sz w:val="20"/>
          <w:szCs w:val="20"/>
        </w:rPr>
      </w:pPr>
      <w:r w:rsidRPr="00285633">
        <w:rPr>
          <w:rFonts w:ascii="Verdana" w:hAnsi="Verdana"/>
          <w:color w:val="000000"/>
          <w:sz w:val="22"/>
          <w:szCs w:val="22"/>
        </w:rPr>
        <w:t>Since all the jobs are available in the ready queue hence All the Jobs will get executed according to their priorities. If two jobs have similar priority number assigned to them, the one with the least arrival time will be executed</w:t>
      </w:r>
      <w:r>
        <w:rPr>
          <w:rFonts w:ascii="Verdana" w:hAnsi="Verdana"/>
          <w:color w:val="000000"/>
          <w:sz w:val="20"/>
          <w:szCs w:val="20"/>
        </w:rPr>
        <w:t>.</w:t>
      </w:r>
    </w:p>
    <w:p w:rsidR="003640BF" w:rsidRDefault="003640BF"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486400" cy="11334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1"/>
                    <a:srcRect/>
                    <a:stretch>
                      <a:fillRect/>
                    </a:stretch>
                  </pic:blipFill>
                  <pic:spPr bwMode="auto">
                    <a:xfrm>
                      <a:off x="0" y="0"/>
                      <a:ext cx="5486400" cy="1133475"/>
                    </a:xfrm>
                    <a:prstGeom prst="rect">
                      <a:avLst/>
                    </a:prstGeom>
                    <a:noFill/>
                    <a:ln w="9525">
                      <a:noFill/>
                      <a:miter lim="800000"/>
                      <a:headEnd/>
                      <a:tailEnd/>
                    </a:ln>
                  </pic:spPr>
                </pic:pic>
              </a:graphicData>
            </a:graphic>
          </wp:inline>
        </w:drawing>
      </w:r>
    </w:p>
    <w:p w:rsidR="003640BF" w:rsidRPr="003640BF" w:rsidRDefault="003640BF"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 xml:space="preserve">From the </w:t>
      </w:r>
      <w:proofErr w:type="gramStart"/>
      <w:r w:rsidRPr="003640BF">
        <w:rPr>
          <w:rFonts w:ascii="Verdana" w:eastAsia="Times New Roman" w:hAnsi="Verdana" w:cs="Times New Roman"/>
          <w:color w:val="000000"/>
          <w:sz w:val="20"/>
          <w:szCs w:val="20"/>
        </w:rPr>
        <w:t>GANTT Chart</w:t>
      </w:r>
      <w:proofErr w:type="gramEnd"/>
      <w:r w:rsidRPr="003640BF">
        <w:rPr>
          <w:rFonts w:ascii="Verdana" w:eastAsia="Times New Roman" w:hAnsi="Verdana" w:cs="Times New Roman"/>
          <w:color w:val="000000"/>
          <w:sz w:val="20"/>
          <w:szCs w:val="20"/>
        </w:rPr>
        <w:t xml:space="preserve"> prepared, we can determine the completion time of every process. The turnaround time, waiting time and response time will be determined.</w:t>
      </w:r>
    </w:p>
    <w:p w:rsidR="003640BF" w:rsidRPr="003640BF" w:rsidRDefault="003640BF" w:rsidP="00137B94">
      <w:pPr>
        <w:numPr>
          <w:ilvl w:val="0"/>
          <w:numId w:val="13"/>
        </w:numPr>
        <w:shd w:val="clear" w:color="auto" w:fill="FFFFFF"/>
        <w:spacing w:after="0" w:line="315" w:lineRule="atLeast"/>
        <w:ind w:left="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bdr w:val="none" w:sz="0" w:space="0" w:color="auto" w:frame="1"/>
        </w:rPr>
        <w:t>Turn Around </w:t>
      </w:r>
      <w:r w:rsidRPr="003640BF">
        <w:rPr>
          <w:rFonts w:ascii="Verdana" w:eastAsia="Times New Roman" w:hAnsi="Verdana" w:cs="Times New Roman"/>
          <w:color w:val="FF0000"/>
          <w:sz w:val="20"/>
        </w:rPr>
        <w:t>Time</w:t>
      </w:r>
      <w:r w:rsidRPr="003640BF">
        <w:rPr>
          <w:rFonts w:ascii="Verdana" w:eastAsia="Times New Roman" w:hAnsi="Verdana" w:cs="Times New Roman"/>
          <w:color w:val="000000"/>
          <w:sz w:val="20"/>
          <w:szCs w:val="20"/>
          <w:bdr w:val="none" w:sz="0" w:space="0" w:color="auto" w:frame="1"/>
        </w:rPr>
        <w:t> = </w:t>
      </w:r>
      <w:r w:rsidRPr="003640BF">
        <w:rPr>
          <w:rFonts w:ascii="Verdana" w:eastAsia="Times New Roman" w:hAnsi="Verdana" w:cs="Times New Roman"/>
          <w:color w:val="0000FF"/>
          <w:sz w:val="20"/>
        </w:rPr>
        <w:t>Completion</w:t>
      </w:r>
      <w:r w:rsidRPr="003640BF">
        <w:rPr>
          <w:rFonts w:ascii="Verdana" w:eastAsia="Times New Roman" w:hAnsi="Verdana" w:cs="Times New Roman"/>
          <w:color w:val="000000"/>
          <w:sz w:val="20"/>
          <w:szCs w:val="20"/>
          <w:bdr w:val="none" w:sz="0" w:space="0" w:color="auto" w:frame="1"/>
        </w:rPr>
        <w:t> Time - Arrival Time   </w:t>
      </w:r>
    </w:p>
    <w:p w:rsidR="003640BF" w:rsidRPr="003640BF" w:rsidRDefault="003640BF" w:rsidP="00137B94">
      <w:pPr>
        <w:numPr>
          <w:ilvl w:val="0"/>
          <w:numId w:val="13"/>
        </w:numPr>
        <w:shd w:val="clear" w:color="auto" w:fill="FFFFFF"/>
        <w:spacing w:after="120" w:line="315" w:lineRule="atLeast"/>
        <w:ind w:left="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bdr w:val="none" w:sz="0" w:space="0" w:color="auto" w:frame="1"/>
        </w:rPr>
        <w:t>Waiting </w:t>
      </w:r>
      <w:r w:rsidRPr="003640BF">
        <w:rPr>
          <w:rFonts w:ascii="Verdana" w:eastAsia="Times New Roman" w:hAnsi="Verdana" w:cs="Times New Roman"/>
          <w:color w:val="FF0000"/>
          <w:sz w:val="20"/>
        </w:rPr>
        <w:t>Time</w:t>
      </w:r>
      <w:r w:rsidRPr="003640BF">
        <w:rPr>
          <w:rFonts w:ascii="Verdana" w:eastAsia="Times New Roman" w:hAnsi="Verdana" w:cs="Times New Roman"/>
          <w:color w:val="000000"/>
          <w:sz w:val="20"/>
          <w:szCs w:val="20"/>
          <w:bdr w:val="none" w:sz="0" w:space="0" w:color="auto" w:frame="1"/>
        </w:rPr>
        <w:t> = </w:t>
      </w:r>
      <w:r w:rsidRPr="003640BF">
        <w:rPr>
          <w:rFonts w:ascii="Verdana" w:eastAsia="Times New Roman" w:hAnsi="Verdana" w:cs="Times New Roman"/>
          <w:color w:val="0000FF"/>
          <w:sz w:val="20"/>
        </w:rPr>
        <w:t>Turn</w:t>
      </w:r>
      <w:r w:rsidRPr="003640BF">
        <w:rPr>
          <w:rFonts w:ascii="Verdana" w:eastAsia="Times New Roman" w:hAnsi="Verdana" w:cs="Times New Roman"/>
          <w:color w:val="000000"/>
          <w:sz w:val="20"/>
          <w:szCs w:val="20"/>
          <w:bdr w:val="none" w:sz="0" w:space="0" w:color="auto" w:frame="1"/>
        </w:rPr>
        <w:t> Around Time - Burst Time   </w:t>
      </w:r>
    </w:p>
    <w:tbl>
      <w:tblPr>
        <w:tblW w:w="10980" w:type="dxa"/>
        <w:tblInd w:w="-630"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tblPr>
      <w:tblGrid>
        <w:gridCol w:w="1199"/>
        <w:gridCol w:w="1241"/>
        <w:gridCol w:w="1370"/>
        <w:gridCol w:w="1168"/>
        <w:gridCol w:w="1712"/>
        <w:gridCol w:w="1800"/>
        <w:gridCol w:w="1260"/>
        <w:gridCol w:w="1230"/>
      </w:tblGrid>
      <w:tr w:rsidR="003640BF" w:rsidRPr="003640BF" w:rsidTr="00285633">
        <w:tc>
          <w:tcPr>
            <w:tcW w:w="1199"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Process Id</w:t>
            </w:r>
          </w:p>
        </w:tc>
        <w:tc>
          <w:tcPr>
            <w:tcW w:w="1241"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Priority</w:t>
            </w:r>
          </w:p>
        </w:tc>
        <w:tc>
          <w:tcPr>
            <w:tcW w:w="1370"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Arrival Time</w:t>
            </w:r>
          </w:p>
        </w:tc>
        <w:tc>
          <w:tcPr>
            <w:tcW w:w="1168"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Burst Time</w:t>
            </w:r>
          </w:p>
        </w:tc>
        <w:tc>
          <w:tcPr>
            <w:tcW w:w="1712"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Completion Time</w:t>
            </w:r>
          </w:p>
        </w:tc>
        <w:tc>
          <w:tcPr>
            <w:tcW w:w="1800"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Turnaround Time</w:t>
            </w:r>
          </w:p>
        </w:tc>
        <w:tc>
          <w:tcPr>
            <w:tcW w:w="1260"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Waiting Time</w:t>
            </w:r>
          </w:p>
        </w:tc>
        <w:tc>
          <w:tcPr>
            <w:tcW w:w="1230" w:type="dxa"/>
            <w:shd w:val="clear" w:color="auto" w:fill="C7CCBE"/>
            <w:tcMar>
              <w:top w:w="180" w:type="dxa"/>
              <w:left w:w="180" w:type="dxa"/>
              <w:bottom w:w="180" w:type="dxa"/>
              <w:right w:w="180" w:type="dxa"/>
            </w:tcMar>
            <w:hideMark/>
          </w:tcPr>
          <w:p w:rsidR="003640BF" w:rsidRPr="003640BF" w:rsidRDefault="003640BF" w:rsidP="00137B94">
            <w:pPr>
              <w:spacing w:after="0" w:line="240" w:lineRule="auto"/>
              <w:jc w:val="both"/>
              <w:rPr>
                <w:rFonts w:ascii="Times New Roman" w:eastAsia="Times New Roman" w:hAnsi="Times New Roman" w:cs="Times New Roman"/>
                <w:b/>
                <w:bCs/>
                <w:color w:val="000000"/>
                <w:sz w:val="26"/>
                <w:szCs w:val="26"/>
              </w:rPr>
            </w:pPr>
            <w:r w:rsidRPr="003640BF">
              <w:rPr>
                <w:rFonts w:ascii="Times New Roman" w:eastAsia="Times New Roman" w:hAnsi="Times New Roman" w:cs="Times New Roman"/>
                <w:b/>
                <w:bCs/>
                <w:color w:val="000000"/>
                <w:sz w:val="26"/>
                <w:szCs w:val="26"/>
              </w:rPr>
              <w:t>Response Time</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w:t>
            </w:r>
          </w:p>
        </w:tc>
        <w:tc>
          <w:tcPr>
            <w:tcW w:w="124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0</w:t>
            </w:r>
          </w:p>
        </w:tc>
        <w:tc>
          <w:tcPr>
            <w:tcW w:w="11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c>
          <w:tcPr>
            <w:tcW w:w="17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0</w:t>
            </w:r>
          </w:p>
        </w:tc>
        <w:tc>
          <w:tcPr>
            <w:tcW w:w="12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0</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24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6</w:t>
            </w:r>
          </w:p>
        </w:tc>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16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5</w:t>
            </w:r>
          </w:p>
        </w:tc>
        <w:tc>
          <w:tcPr>
            <w:tcW w:w="17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18</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16</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11</w:t>
            </w:r>
          </w:p>
        </w:tc>
        <w:tc>
          <w:tcPr>
            <w:tcW w:w="12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13</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c>
          <w:tcPr>
            <w:tcW w:w="124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w:t>
            </w:r>
          </w:p>
        </w:tc>
        <w:tc>
          <w:tcPr>
            <w:tcW w:w="11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4</w:t>
            </w:r>
          </w:p>
        </w:tc>
        <w:tc>
          <w:tcPr>
            <w:tcW w:w="17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7</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6</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2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4</w:t>
            </w:r>
          </w:p>
        </w:tc>
        <w:tc>
          <w:tcPr>
            <w:tcW w:w="124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5</w:t>
            </w:r>
          </w:p>
        </w:tc>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4</w:t>
            </w:r>
          </w:p>
        </w:tc>
        <w:tc>
          <w:tcPr>
            <w:tcW w:w="116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7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13</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9</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7</w:t>
            </w:r>
          </w:p>
        </w:tc>
        <w:tc>
          <w:tcPr>
            <w:tcW w:w="12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11</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5</w:t>
            </w:r>
          </w:p>
        </w:tc>
        <w:tc>
          <w:tcPr>
            <w:tcW w:w="124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7</w:t>
            </w:r>
          </w:p>
        </w:tc>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6</w:t>
            </w:r>
          </w:p>
        </w:tc>
        <w:tc>
          <w:tcPr>
            <w:tcW w:w="11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9</w:t>
            </w:r>
          </w:p>
        </w:tc>
        <w:tc>
          <w:tcPr>
            <w:tcW w:w="17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27</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21</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12</w:t>
            </w:r>
          </w:p>
        </w:tc>
        <w:tc>
          <w:tcPr>
            <w:tcW w:w="12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18</w:t>
            </w:r>
          </w:p>
        </w:tc>
      </w:tr>
      <w:tr w:rsidR="003640BF" w:rsidRPr="003640BF" w:rsidTr="00285633">
        <w:trPr>
          <w:trHeight w:val="387"/>
        </w:trPr>
        <w:tc>
          <w:tcPr>
            <w:tcW w:w="119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6</w:t>
            </w:r>
          </w:p>
        </w:tc>
        <w:tc>
          <w:tcPr>
            <w:tcW w:w="124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4</w:t>
            </w:r>
          </w:p>
        </w:tc>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5</w:t>
            </w:r>
          </w:p>
        </w:tc>
        <w:tc>
          <w:tcPr>
            <w:tcW w:w="116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4</w:t>
            </w:r>
          </w:p>
        </w:tc>
        <w:tc>
          <w:tcPr>
            <w:tcW w:w="17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11</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6</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w:t>
            </w:r>
          </w:p>
        </w:tc>
        <w:tc>
          <w:tcPr>
            <w:tcW w:w="12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7</w:t>
            </w:r>
          </w:p>
        </w:tc>
      </w:tr>
      <w:tr w:rsidR="003640BF" w:rsidRPr="003640BF" w:rsidTr="00285633">
        <w:tc>
          <w:tcPr>
            <w:tcW w:w="119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lastRenderedPageBreak/>
              <w:t>7</w:t>
            </w:r>
          </w:p>
        </w:tc>
        <w:tc>
          <w:tcPr>
            <w:tcW w:w="124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10</w:t>
            </w:r>
          </w:p>
        </w:tc>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7</w:t>
            </w:r>
          </w:p>
        </w:tc>
        <w:tc>
          <w:tcPr>
            <w:tcW w:w="11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10</w:t>
            </w:r>
          </w:p>
        </w:tc>
        <w:tc>
          <w:tcPr>
            <w:tcW w:w="17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37</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30</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D8657D" w:rsidP="00137B94">
            <w:pPr>
              <w:spacing w:after="0" w:line="345" w:lineRule="atLeast"/>
              <w:ind w:left="300"/>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w:t>
            </w:r>
          </w:p>
        </w:tc>
        <w:tc>
          <w:tcPr>
            <w:tcW w:w="12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640BF" w:rsidRPr="003640BF" w:rsidRDefault="003640BF" w:rsidP="00137B94">
            <w:pPr>
              <w:spacing w:after="0" w:line="345" w:lineRule="atLeast"/>
              <w:ind w:left="300"/>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27</w:t>
            </w:r>
          </w:p>
        </w:tc>
      </w:tr>
    </w:tbl>
    <w:p w:rsidR="003640BF" w:rsidRPr="003640BF" w:rsidRDefault="003640BF"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640BF">
        <w:rPr>
          <w:rFonts w:ascii="Verdana" w:eastAsia="Times New Roman" w:hAnsi="Verdana" w:cs="Times New Roman"/>
          <w:color w:val="000000"/>
          <w:sz w:val="20"/>
          <w:szCs w:val="20"/>
        </w:rPr>
        <w:t>                      </w:t>
      </w:r>
      <w:proofErr w:type="spellStart"/>
      <w:r w:rsidRPr="003640BF">
        <w:rPr>
          <w:rFonts w:ascii="Verdana" w:eastAsia="Times New Roman" w:hAnsi="Verdana" w:cs="Times New Roman"/>
          <w:color w:val="000000"/>
          <w:sz w:val="20"/>
          <w:szCs w:val="20"/>
        </w:rPr>
        <w:t>Avg</w:t>
      </w:r>
      <w:proofErr w:type="spellEnd"/>
      <w:r w:rsidRPr="003640BF">
        <w:rPr>
          <w:rFonts w:ascii="Verdana" w:eastAsia="Times New Roman" w:hAnsi="Verdana" w:cs="Times New Roman"/>
          <w:color w:val="000000"/>
          <w:sz w:val="20"/>
          <w:szCs w:val="20"/>
        </w:rPr>
        <w:t xml:space="preserve"> Waiting </w:t>
      </w:r>
      <w:r w:rsidR="000B4181">
        <w:rPr>
          <w:rFonts w:ascii="Verdana" w:eastAsia="Times New Roman" w:hAnsi="Verdana" w:cs="Times New Roman"/>
          <w:color w:val="000000"/>
          <w:sz w:val="20"/>
          <w:szCs w:val="20"/>
        </w:rPr>
        <w:t>Time = (0+11+2+7+12+2+18)/7 = 54</w:t>
      </w:r>
      <w:r w:rsidRPr="003640BF">
        <w:rPr>
          <w:rFonts w:ascii="Verdana" w:eastAsia="Times New Roman" w:hAnsi="Verdana" w:cs="Times New Roman"/>
          <w:color w:val="000000"/>
          <w:sz w:val="20"/>
          <w:szCs w:val="20"/>
        </w:rPr>
        <w:t>/7 units</w:t>
      </w:r>
    </w:p>
    <w:p w:rsidR="003640BF" w:rsidRDefault="003640BF"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Preemptive Priority Scheduling</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In Preemptive Priority Scheduling, at the time of arrival of a process in the ready queue, its Priority is compared with the priority of the other processes present in the ready queue as well as with the one which is being executed by the CPU at that point of time. The One with the highest priority among all the available processes will be given the CPU next.</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The difference between preemptive priority scheduling and non preemptive priority scheduling is that, in the preemptive priority scheduling, the job which is being executed can be stopped at the arrival of a higher priority job.</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Once all the jobs get available in the ready queue, the algorithm will behave as non-preemptive priority scheduling, which means the job scheduled will run till the completion and no preemption will be done.</w:t>
      </w:r>
    </w:p>
    <w:p w:rsidR="003640BF" w:rsidRDefault="003640BF" w:rsidP="00137B9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3640BF" w:rsidRPr="00285633" w:rsidRDefault="003640BF" w:rsidP="00137B94">
      <w:pPr>
        <w:pStyle w:val="NormalWeb"/>
        <w:shd w:val="clear" w:color="auto" w:fill="FFFFFF"/>
        <w:jc w:val="both"/>
        <w:rPr>
          <w:rFonts w:ascii="Verdana" w:hAnsi="Verdana"/>
          <w:color w:val="000000"/>
        </w:rPr>
      </w:pPr>
      <w:r w:rsidRPr="00285633">
        <w:rPr>
          <w:rFonts w:ascii="Verdana" w:hAnsi="Verdana"/>
          <w:color w:val="000000"/>
        </w:rPr>
        <w:t>There are 7 processes P1, P2, P3, P4, P5, P6 and P7 given. Their respective priorities, Arrival Times and Burst times are given in the table below.</w:t>
      </w:r>
    </w:p>
    <w:tbl>
      <w:tblPr>
        <w:tblpPr w:leftFromText="180" w:rightFromText="180" w:vertAnchor="text" w:horzAnchor="margin" w:tblpXSpec="center" w:tblpY="426"/>
        <w:tblW w:w="1080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620"/>
        <w:gridCol w:w="1890"/>
        <w:gridCol w:w="2070"/>
        <w:gridCol w:w="5220"/>
      </w:tblGrid>
      <w:tr w:rsidR="00285633" w:rsidTr="00285633">
        <w:tc>
          <w:tcPr>
            <w:tcW w:w="1620" w:type="dxa"/>
            <w:shd w:val="clear" w:color="auto" w:fill="C7CCBE"/>
            <w:tcMar>
              <w:top w:w="180" w:type="dxa"/>
              <w:left w:w="180" w:type="dxa"/>
              <w:bottom w:w="180" w:type="dxa"/>
              <w:right w:w="180" w:type="dxa"/>
            </w:tcMar>
            <w:hideMark/>
          </w:tcPr>
          <w:p w:rsidR="00285633" w:rsidRDefault="00285633" w:rsidP="00137B94">
            <w:pPr>
              <w:jc w:val="both"/>
              <w:rPr>
                <w:b/>
                <w:bCs/>
                <w:color w:val="000000"/>
                <w:sz w:val="26"/>
                <w:szCs w:val="26"/>
              </w:rPr>
            </w:pPr>
            <w:r>
              <w:rPr>
                <w:b/>
                <w:bCs/>
                <w:color w:val="000000"/>
                <w:sz w:val="26"/>
                <w:szCs w:val="26"/>
              </w:rPr>
              <w:t>Process Id</w:t>
            </w:r>
          </w:p>
        </w:tc>
        <w:tc>
          <w:tcPr>
            <w:tcW w:w="1890" w:type="dxa"/>
            <w:shd w:val="clear" w:color="auto" w:fill="C7CCBE"/>
            <w:tcMar>
              <w:top w:w="180" w:type="dxa"/>
              <w:left w:w="180" w:type="dxa"/>
              <w:bottom w:w="180" w:type="dxa"/>
              <w:right w:w="180" w:type="dxa"/>
            </w:tcMar>
            <w:hideMark/>
          </w:tcPr>
          <w:p w:rsidR="00285633" w:rsidRDefault="00285633" w:rsidP="00137B94">
            <w:pPr>
              <w:jc w:val="both"/>
              <w:rPr>
                <w:b/>
                <w:bCs/>
                <w:color w:val="000000"/>
                <w:sz w:val="26"/>
                <w:szCs w:val="26"/>
              </w:rPr>
            </w:pPr>
            <w:r>
              <w:rPr>
                <w:b/>
                <w:bCs/>
                <w:color w:val="000000"/>
                <w:sz w:val="26"/>
                <w:szCs w:val="26"/>
              </w:rPr>
              <w:t>Priority</w:t>
            </w:r>
          </w:p>
        </w:tc>
        <w:tc>
          <w:tcPr>
            <w:tcW w:w="2070" w:type="dxa"/>
            <w:shd w:val="clear" w:color="auto" w:fill="C7CCBE"/>
            <w:tcMar>
              <w:top w:w="180" w:type="dxa"/>
              <w:left w:w="180" w:type="dxa"/>
              <w:bottom w:w="180" w:type="dxa"/>
              <w:right w:w="180" w:type="dxa"/>
            </w:tcMar>
            <w:hideMark/>
          </w:tcPr>
          <w:p w:rsidR="00285633" w:rsidRDefault="00285633" w:rsidP="00137B94">
            <w:pPr>
              <w:jc w:val="both"/>
              <w:rPr>
                <w:b/>
                <w:bCs/>
                <w:color w:val="000000"/>
                <w:sz w:val="26"/>
                <w:szCs w:val="26"/>
              </w:rPr>
            </w:pPr>
            <w:r>
              <w:rPr>
                <w:b/>
                <w:bCs/>
                <w:color w:val="000000"/>
                <w:sz w:val="26"/>
                <w:szCs w:val="26"/>
              </w:rPr>
              <w:t>Arrival Time</w:t>
            </w:r>
          </w:p>
        </w:tc>
        <w:tc>
          <w:tcPr>
            <w:tcW w:w="5220" w:type="dxa"/>
            <w:shd w:val="clear" w:color="auto" w:fill="C7CCBE"/>
            <w:tcMar>
              <w:top w:w="180" w:type="dxa"/>
              <w:left w:w="180" w:type="dxa"/>
              <w:bottom w:w="180" w:type="dxa"/>
              <w:right w:w="180" w:type="dxa"/>
            </w:tcMar>
            <w:hideMark/>
          </w:tcPr>
          <w:p w:rsidR="00285633" w:rsidRDefault="00285633" w:rsidP="00137B94">
            <w:pPr>
              <w:ind w:right="2085"/>
              <w:jc w:val="both"/>
              <w:rPr>
                <w:b/>
                <w:bCs/>
                <w:color w:val="000000"/>
                <w:sz w:val="26"/>
                <w:szCs w:val="26"/>
              </w:rPr>
            </w:pPr>
            <w:r>
              <w:rPr>
                <w:b/>
                <w:bCs/>
                <w:color w:val="000000"/>
                <w:sz w:val="26"/>
                <w:szCs w:val="26"/>
              </w:rPr>
              <w:t>Burst Time</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c>
          <w:tcPr>
            <w:tcW w:w="18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2(L)</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0</w:t>
            </w:r>
          </w:p>
        </w:tc>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2</w:t>
            </w:r>
          </w:p>
        </w:tc>
        <w:tc>
          <w:tcPr>
            <w:tcW w:w="18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7</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18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2</w:t>
            </w:r>
          </w:p>
        </w:tc>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18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18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c>
          <w:tcPr>
            <w:tcW w:w="18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10(H)</w:t>
            </w:r>
          </w:p>
        </w:tc>
        <w:tc>
          <w:tcPr>
            <w:tcW w:w="20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15</w:t>
            </w:r>
          </w:p>
        </w:tc>
      </w:tr>
      <w:tr w:rsidR="00285633" w:rsidTr="00285633">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lastRenderedPageBreak/>
              <w:t>7</w:t>
            </w:r>
          </w:p>
        </w:tc>
        <w:tc>
          <w:tcPr>
            <w:tcW w:w="18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9</w:t>
            </w:r>
          </w:p>
        </w:tc>
        <w:tc>
          <w:tcPr>
            <w:tcW w:w="20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15</w:t>
            </w:r>
          </w:p>
        </w:tc>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85633" w:rsidRDefault="00285633" w:rsidP="00137B94">
            <w:pPr>
              <w:spacing w:line="345" w:lineRule="atLeast"/>
              <w:ind w:left="300"/>
              <w:jc w:val="both"/>
              <w:rPr>
                <w:rFonts w:ascii="Verdana" w:hAnsi="Verdana"/>
                <w:color w:val="000000"/>
                <w:sz w:val="20"/>
                <w:szCs w:val="20"/>
              </w:rPr>
            </w:pPr>
            <w:r>
              <w:rPr>
                <w:rFonts w:ascii="Verdana" w:hAnsi="Verdana"/>
                <w:color w:val="000000"/>
                <w:sz w:val="20"/>
                <w:szCs w:val="20"/>
              </w:rPr>
              <w:t>8</w:t>
            </w:r>
          </w:p>
        </w:tc>
      </w:tr>
    </w:tbl>
    <w:p w:rsidR="003640BF" w:rsidRDefault="003640BF" w:rsidP="00137B94">
      <w:pPr>
        <w:autoSpaceDE w:val="0"/>
        <w:autoSpaceDN w:val="0"/>
        <w:adjustRightInd w:val="0"/>
        <w:spacing w:line="240" w:lineRule="auto"/>
        <w:jc w:val="both"/>
        <w:rPr>
          <w:rFonts w:ascii="Calibri" w:hAnsi="Calibri" w:cs="Calibri"/>
        </w:rPr>
      </w:pPr>
    </w:p>
    <w:p w:rsidR="00F658CD" w:rsidRDefault="00F658CD" w:rsidP="00137B9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GANTT chart Preparation</w:t>
      </w:r>
    </w:p>
    <w:p w:rsidR="00F658CD" w:rsidRPr="00285633" w:rsidRDefault="00F658CD" w:rsidP="00137B94">
      <w:pPr>
        <w:pStyle w:val="NormalWeb"/>
        <w:shd w:val="clear" w:color="auto" w:fill="FFFFFF"/>
        <w:jc w:val="both"/>
        <w:rPr>
          <w:rFonts w:ascii="Verdana" w:hAnsi="Verdana"/>
          <w:color w:val="000000"/>
        </w:rPr>
      </w:pPr>
      <w:r w:rsidRPr="00285633">
        <w:rPr>
          <w:rFonts w:ascii="Verdana" w:hAnsi="Verdana"/>
          <w:color w:val="000000"/>
        </w:rPr>
        <w:t>At time 0, P1 arrives with the burst time of 1 units and priority 2. Since no other process is available hence this will be scheduled till next job arrives or its completion (whichever is lesser).</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2314575" cy="1314450"/>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2"/>
                    <a:srcRect/>
                    <a:stretch>
                      <a:fillRect/>
                    </a:stretch>
                  </pic:blipFill>
                  <pic:spPr bwMode="auto">
                    <a:xfrm>
                      <a:off x="0" y="0"/>
                      <a:ext cx="2314575" cy="1314450"/>
                    </a:xfrm>
                    <a:prstGeom prst="rect">
                      <a:avLst/>
                    </a:prstGeom>
                    <a:noFill/>
                    <a:ln w="9525">
                      <a:noFill/>
                      <a:miter lim="800000"/>
                      <a:headEnd/>
                      <a:tailEnd/>
                    </a:ln>
                  </pic:spPr>
                </pic:pic>
              </a:graphicData>
            </a:graphic>
          </wp:inline>
        </w:drawing>
      </w:r>
    </w:p>
    <w:p w:rsidR="00F658CD" w:rsidRPr="00285633" w:rsidRDefault="00F658CD" w:rsidP="00137B94">
      <w:pPr>
        <w:pStyle w:val="NormalWeb"/>
        <w:shd w:val="clear" w:color="auto" w:fill="FFFFFF"/>
        <w:jc w:val="both"/>
        <w:rPr>
          <w:rFonts w:ascii="Verdana" w:hAnsi="Verdana"/>
          <w:color w:val="000000"/>
        </w:rPr>
      </w:pPr>
      <w:r w:rsidRPr="00285633">
        <w:rPr>
          <w:rFonts w:ascii="Verdana" w:hAnsi="Verdana"/>
          <w:color w:val="000000"/>
        </w:rPr>
        <w:t>At time 1, P2 arrives. P1 has completed its execution and no other process is available at this time hence the Operating system has to schedule it regardless of the priority assigned to it.</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2714625" cy="1343025"/>
            <wp:effectExtent l="1905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a:srcRect/>
                    <a:stretch>
                      <a:fillRect/>
                    </a:stretch>
                  </pic:blipFill>
                  <pic:spPr bwMode="auto">
                    <a:xfrm>
                      <a:off x="0" y="0"/>
                      <a:ext cx="2714625" cy="1343025"/>
                    </a:xfrm>
                    <a:prstGeom prst="rect">
                      <a:avLst/>
                    </a:prstGeom>
                    <a:noFill/>
                    <a:ln w="9525">
                      <a:noFill/>
                      <a:miter lim="800000"/>
                      <a:headEnd/>
                      <a:tailEnd/>
                    </a:ln>
                  </pic:spPr>
                </pic:pic>
              </a:graphicData>
            </a:graphic>
          </wp:inline>
        </w:drawing>
      </w:r>
    </w:p>
    <w:p w:rsidR="00F658CD" w:rsidRDefault="00F658CD" w:rsidP="00137B94">
      <w:pPr>
        <w:autoSpaceDE w:val="0"/>
        <w:autoSpaceDN w:val="0"/>
        <w:adjustRightInd w:val="0"/>
        <w:jc w:val="both"/>
        <w:rPr>
          <w:rFonts w:ascii="Calibri" w:hAnsi="Calibri" w:cs="Calibri"/>
          <w:noProof/>
        </w:rPr>
      </w:pPr>
      <w:r w:rsidRPr="00285633">
        <w:rPr>
          <w:rFonts w:ascii="Verdana" w:hAnsi="Verdana"/>
          <w:color w:val="000000"/>
          <w:sz w:val="24"/>
          <w:szCs w:val="24"/>
          <w:shd w:val="clear" w:color="auto" w:fill="FFFFFF"/>
        </w:rPr>
        <w:t xml:space="preserve">The Next process P3 arrives at time unit 2, the priority of P3 is higher to P2. Hence the execution of P2 will be stopped and P3 will be scheduled on the </w:t>
      </w:r>
      <w:proofErr w:type="gramStart"/>
      <w:r w:rsidR="00285633">
        <w:rPr>
          <w:rFonts w:ascii="Verdana" w:hAnsi="Verdana"/>
          <w:color w:val="000000"/>
          <w:sz w:val="24"/>
          <w:szCs w:val="24"/>
          <w:shd w:val="clear" w:color="auto" w:fill="FFFFFF"/>
        </w:rPr>
        <w:t>cpu</w:t>
      </w:r>
      <w:proofErr w:type="gramEnd"/>
      <w:r w:rsidR="00285633">
        <w:rPr>
          <w:rFonts w:ascii="Calibri" w:hAnsi="Calibri" w:cs="Calibri"/>
          <w:noProof/>
        </w:rPr>
        <w:t>.</w:t>
      </w:r>
    </w:p>
    <w:p w:rsidR="00285633" w:rsidRDefault="00285633" w:rsidP="00137B94">
      <w:pPr>
        <w:autoSpaceDE w:val="0"/>
        <w:autoSpaceDN w:val="0"/>
        <w:adjustRightInd w:val="0"/>
        <w:jc w:val="both"/>
        <w:rPr>
          <w:rFonts w:ascii="Calibri" w:hAnsi="Calibri" w:cs="Calibri"/>
        </w:rPr>
      </w:pPr>
      <w:r w:rsidRPr="00285633">
        <w:rPr>
          <w:rFonts w:ascii="Calibri" w:hAnsi="Calibri" w:cs="Calibri"/>
          <w:noProof/>
        </w:rPr>
        <w:drawing>
          <wp:inline distT="0" distB="0" distL="0" distR="0">
            <wp:extent cx="3771900" cy="1628775"/>
            <wp:effectExtent l="19050" t="0" r="0" b="0"/>
            <wp:docPr id="1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srcRect/>
                    <a:stretch>
                      <a:fillRect/>
                    </a:stretch>
                  </pic:blipFill>
                  <pic:spPr bwMode="auto">
                    <a:xfrm>
                      <a:off x="0" y="0"/>
                      <a:ext cx="3771900" cy="1628775"/>
                    </a:xfrm>
                    <a:prstGeom prst="rect">
                      <a:avLst/>
                    </a:prstGeom>
                    <a:noFill/>
                    <a:ln w="9525">
                      <a:noFill/>
                      <a:miter lim="800000"/>
                      <a:headEnd/>
                      <a:tailEnd/>
                    </a:ln>
                  </pic:spPr>
                </pic:pic>
              </a:graphicData>
            </a:graphic>
          </wp:inline>
        </w:drawing>
      </w:r>
    </w:p>
    <w:p w:rsidR="00F658CD" w:rsidRPr="00285633" w:rsidRDefault="00F658CD" w:rsidP="00137B94">
      <w:pPr>
        <w:pStyle w:val="NormalWeb"/>
        <w:shd w:val="clear" w:color="auto" w:fill="FFFFFF"/>
        <w:jc w:val="both"/>
        <w:rPr>
          <w:rFonts w:ascii="Verdana" w:hAnsi="Verdana"/>
          <w:color w:val="000000"/>
        </w:rPr>
      </w:pPr>
      <w:r w:rsidRPr="00285633">
        <w:rPr>
          <w:rFonts w:ascii="Verdana" w:hAnsi="Verdana"/>
          <w:color w:val="000000"/>
        </w:rPr>
        <w:t xml:space="preserve">During the execution of P3, three more processes P4, P5 and P6 becomes available. Since, all these three have the priority lower to the process in </w:t>
      </w:r>
      <w:r w:rsidRPr="00285633">
        <w:rPr>
          <w:rFonts w:ascii="Verdana" w:hAnsi="Verdana"/>
          <w:color w:val="000000"/>
        </w:rPr>
        <w:lastRenderedPageBreak/>
        <w:t>execution so PS can't preempt the process. P3 will complete its execution and then P5 will be scheduled with the priority highest among the available processes.</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524375" cy="1323975"/>
            <wp:effectExtent l="1905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srcRect/>
                    <a:stretch>
                      <a:fillRect/>
                    </a:stretch>
                  </pic:blipFill>
                  <pic:spPr bwMode="auto">
                    <a:xfrm>
                      <a:off x="0" y="0"/>
                      <a:ext cx="4524375" cy="1323975"/>
                    </a:xfrm>
                    <a:prstGeom prst="rect">
                      <a:avLst/>
                    </a:prstGeom>
                    <a:noFill/>
                    <a:ln w="9525">
                      <a:noFill/>
                      <a:miter lim="800000"/>
                      <a:headEnd/>
                      <a:tailEnd/>
                    </a:ln>
                  </pic:spPr>
                </pic:pic>
              </a:graphicData>
            </a:graphic>
          </wp:inline>
        </w:drawing>
      </w:r>
    </w:p>
    <w:p w:rsidR="00F658CD" w:rsidRPr="00285633" w:rsidRDefault="00F658CD" w:rsidP="00137B94">
      <w:pPr>
        <w:autoSpaceDE w:val="0"/>
        <w:autoSpaceDN w:val="0"/>
        <w:adjustRightInd w:val="0"/>
        <w:jc w:val="both"/>
        <w:rPr>
          <w:rFonts w:ascii="Verdana" w:hAnsi="Verdana"/>
          <w:color w:val="000000"/>
          <w:sz w:val="24"/>
          <w:szCs w:val="24"/>
          <w:shd w:val="clear" w:color="auto" w:fill="FFFFFF"/>
        </w:rPr>
      </w:pPr>
      <w:r w:rsidRPr="00285633">
        <w:rPr>
          <w:rFonts w:ascii="Verdana" w:hAnsi="Verdana"/>
          <w:color w:val="000000"/>
          <w:sz w:val="24"/>
          <w:szCs w:val="24"/>
          <w:shd w:val="clear" w:color="auto" w:fill="FFFFFF"/>
        </w:rPr>
        <w:t>Meanwhile the execution of P5, all the processes got available in the ready queue. At this point, the algorithm will start behaving as Non Preemptive Priority Scheduling. Hence now, once all the processes get available in the ready queue, the OS just took the process with the highest priority and execute that process till completion. In this case, P4 will be scheduled and will be executed till the completion.</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191125" cy="1285875"/>
            <wp:effectExtent l="1905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6"/>
                    <a:srcRect/>
                    <a:stretch>
                      <a:fillRect/>
                    </a:stretch>
                  </pic:blipFill>
                  <pic:spPr bwMode="auto">
                    <a:xfrm>
                      <a:off x="0" y="0"/>
                      <a:ext cx="5191125" cy="1285875"/>
                    </a:xfrm>
                    <a:prstGeom prst="rect">
                      <a:avLst/>
                    </a:prstGeom>
                    <a:noFill/>
                    <a:ln w="9525">
                      <a:noFill/>
                      <a:miter lim="800000"/>
                      <a:headEnd/>
                      <a:tailEnd/>
                    </a:ln>
                  </pic:spPr>
                </pic:pic>
              </a:graphicData>
            </a:graphic>
          </wp:inline>
        </w:drawing>
      </w:r>
    </w:p>
    <w:p w:rsidR="00F658CD" w:rsidRDefault="00F658CD" w:rsidP="00137B94">
      <w:pPr>
        <w:autoSpaceDE w:val="0"/>
        <w:autoSpaceDN w:val="0"/>
        <w:adjustRightInd w:val="0"/>
        <w:spacing w:line="240" w:lineRule="auto"/>
        <w:jc w:val="both"/>
        <w:rPr>
          <w:rFonts w:ascii="Calibri" w:hAnsi="Calibri" w:cs="Calibri"/>
        </w:rPr>
      </w:pPr>
    </w:p>
    <w:p w:rsidR="00F658CD" w:rsidRDefault="00F658CD" w:rsidP="00137B94">
      <w:pPr>
        <w:autoSpaceDE w:val="0"/>
        <w:autoSpaceDN w:val="0"/>
        <w:adjustRightInd w:val="0"/>
        <w:jc w:val="both"/>
        <w:rPr>
          <w:rFonts w:ascii="Calibri" w:hAnsi="Calibri" w:cs="Calibri"/>
        </w:rPr>
      </w:pPr>
    </w:p>
    <w:p w:rsidR="00F658CD" w:rsidRPr="00285633" w:rsidRDefault="00F658CD" w:rsidP="00137B94">
      <w:pPr>
        <w:autoSpaceDE w:val="0"/>
        <w:autoSpaceDN w:val="0"/>
        <w:adjustRightInd w:val="0"/>
        <w:jc w:val="both"/>
        <w:rPr>
          <w:rFonts w:ascii="Verdana" w:hAnsi="Verdana"/>
          <w:color w:val="000000"/>
          <w:sz w:val="24"/>
          <w:szCs w:val="24"/>
          <w:shd w:val="clear" w:color="auto" w:fill="FFFFFF"/>
        </w:rPr>
      </w:pPr>
      <w:r w:rsidRPr="00285633">
        <w:rPr>
          <w:rFonts w:ascii="Verdana" w:hAnsi="Verdana"/>
          <w:color w:val="000000"/>
          <w:sz w:val="24"/>
          <w:szCs w:val="24"/>
          <w:shd w:val="clear" w:color="auto" w:fill="FFFFFF"/>
        </w:rPr>
        <w:t>Since P4 is completed, the other process with the highest priority available in the ready queue is P2. Hence P2 will be scheduled next.</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486400" cy="1266825"/>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7"/>
                    <a:srcRect/>
                    <a:stretch>
                      <a:fillRect/>
                    </a:stretch>
                  </pic:blipFill>
                  <pic:spPr bwMode="auto">
                    <a:xfrm>
                      <a:off x="0" y="0"/>
                      <a:ext cx="5486400" cy="1266825"/>
                    </a:xfrm>
                    <a:prstGeom prst="rect">
                      <a:avLst/>
                    </a:prstGeom>
                    <a:noFill/>
                    <a:ln w="9525">
                      <a:noFill/>
                      <a:miter lim="800000"/>
                      <a:headEnd/>
                      <a:tailEnd/>
                    </a:ln>
                  </pic:spPr>
                </pic:pic>
              </a:graphicData>
            </a:graphic>
          </wp:inline>
        </w:drawing>
      </w:r>
    </w:p>
    <w:p w:rsidR="003640BF" w:rsidRPr="00285633" w:rsidRDefault="00F658CD" w:rsidP="00137B94">
      <w:pPr>
        <w:jc w:val="both"/>
        <w:rPr>
          <w:rFonts w:ascii="Verdana" w:hAnsi="Verdana"/>
          <w:color w:val="000000"/>
          <w:sz w:val="24"/>
          <w:szCs w:val="24"/>
          <w:shd w:val="clear" w:color="auto" w:fill="FFFFFF"/>
        </w:rPr>
      </w:pPr>
      <w:r w:rsidRPr="00285633">
        <w:rPr>
          <w:rFonts w:ascii="Verdana" w:hAnsi="Verdana"/>
          <w:color w:val="000000"/>
          <w:sz w:val="24"/>
          <w:szCs w:val="24"/>
          <w:shd w:val="clear" w:color="auto" w:fill="FFFFFF"/>
        </w:rPr>
        <w:t>P2 is given the CPU till the completion. Since its remaining burst time is 6 units hence P7 will be scheduled after this.</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lastRenderedPageBreak/>
        <w:drawing>
          <wp:inline distT="0" distB="0" distL="0" distR="0">
            <wp:extent cx="5486400" cy="133350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8"/>
                    <a:srcRect/>
                    <a:stretch>
                      <a:fillRect/>
                    </a:stretch>
                  </pic:blipFill>
                  <pic:spPr bwMode="auto">
                    <a:xfrm>
                      <a:off x="0" y="0"/>
                      <a:ext cx="5486400" cy="1333500"/>
                    </a:xfrm>
                    <a:prstGeom prst="rect">
                      <a:avLst/>
                    </a:prstGeom>
                    <a:noFill/>
                    <a:ln w="9525">
                      <a:noFill/>
                      <a:miter lim="800000"/>
                      <a:headEnd/>
                      <a:tailEnd/>
                    </a:ln>
                  </pic:spPr>
                </pic:pic>
              </a:graphicData>
            </a:graphic>
          </wp:inline>
        </w:drawing>
      </w:r>
    </w:p>
    <w:p w:rsidR="00F658CD" w:rsidRPr="00285633" w:rsidRDefault="00F658CD" w:rsidP="00137B94">
      <w:pPr>
        <w:autoSpaceDE w:val="0"/>
        <w:autoSpaceDN w:val="0"/>
        <w:adjustRightInd w:val="0"/>
        <w:jc w:val="both"/>
        <w:rPr>
          <w:rFonts w:ascii="Verdana" w:hAnsi="Verdana"/>
          <w:color w:val="000000"/>
          <w:sz w:val="24"/>
          <w:szCs w:val="24"/>
          <w:shd w:val="clear" w:color="auto" w:fill="FFFFFF"/>
        </w:rPr>
      </w:pPr>
      <w:r w:rsidRPr="00285633">
        <w:rPr>
          <w:rFonts w:ascii="Verdana" w:hAnsi="Verdana"/>
          <w:color w:val="000000"/>
          <w:sz w:val="24"/>
          <w:szCs w:val="24"/>
          <w:shd w:val="clear" w:color="auto" w:fill="FFFFFF"/>
        </w:rPr>
        <w:t>The only remaining process is P6 with the least priority, the Operating System has no choice unless of executing it. This will be executed at the last.</w:t>
      </w:r>
    </w:p>
    <w:p w:rsidR="00F658CD" w:rsidRDefault="00F658CD"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5486400" cy="1028700"/>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9"/>
                    <a:srcRect/>
                    <a:stretch>
                      <a:fillRect/>
                    </a:stretch>
                  </pic:blipFill>
                  <pic:spPr bwMode="auto">
                    <a:xfrm>
                      <a:off x="0" y="0"/>
                      <a:ext cx="5486400" cy="1028700"/>
                    </a:xfrm>
                    <a:prstGeom prst="rect">
                      <a:avLst/>
                    </a:prstGeom>
                    <a:noFill/>
                    <a:ln w="9525">
                      <a:noFill/>
                      <a:miter lim="800000"/>
                      <a:headEnd/>
                      <a:tailEnd/>
                    </a:ln>
                  </pic:spPr>
                </pic:pic>
              </a:graphicData>
            </a:graphic>
          </wp:inline>
        </w:drawing>
      </w:r>
    </w:p>
    <w:p w:rsidR="00F658CD" w:rsidRPr="00EB6068" w:rsidRDefault="00F658CD" w:rsidP="00137B94">
      <w:pPr>
        <w:autoSpaceDE w:val="0"/>
        <w:autoSpaceDN w:val="0"/>
        <w:adjustRightInd w:val="0"/>
        <w:jc w:val="both"/>
        <w:rPr>
          <w:rFonts w:ascii="Calibri" w:hAnsi="Calibri" w:cs="Calibri"/>
          <w:sz w:val="24"/>
          <w:szCs w:val="24"/>
        </w:rPr>
      </w:pPr>
    </w:p>
    <w:p w:rsidR="00F658CD" w:rsidRPr="00EB6068" w:rsidRDefault="00F658CD" w:rsidP="00137B94">
      <w:pPr>
        <w:shd w:val="clear" w:color="auto" w:fill="FFFFFF"/>
        <w:spacing w:before="100" w:beforeAutospacing="1" w:after="100" w:afterAutospacing="1" w:line="240" w:lineRule="auto"/>
        <w:jc w:val="both"/>
        <w:rPr>
          <w:rFonts w:ascii="Verdana" w:eastAsia="Times New Roman" w:hAnsi="Verdana" w:cs="Times New Roman"/>
          <w:color w:val="000000"/>
          <w:sz w:val="24"/>
          <w:szCs w:val="24"/>
        </w:rPr>
      </w:pPr>
      <w:r w:rsidRPr="00EB6068">
        <w:rPr>
          <w:rFonts w:ascii="Verdana" w:eastAsia="Times New Roman" w:hAnsi="Verdana" w:cs="Times New Roman"/>
          <w:color w:val="000000"/>
          <w:sz w:val="24"/>
          <w:szCs w:val="24"/>
        </w:rPr>
        <w:t xml:space="preserve">The Completion Time of each process is determined with the help of </w:t>
      </w:r>
      <w:proofErr w:type="gramStart"/>
      <w:r w:rsidRPr="00EB6068">
        <w:rPr>
          <w:rFonts w:ascii="Verdana" w:eastAsia="Times New Roman" w:hAnsi="Verdana" w:cs="Times New Roman"/>
          <w:color w:val="000000"/>
          <w:sz w:val="24"/>
          <w:szCs w:val="24"/>
        </w:rPr>
        <w:t>GANTT</w:t>
      </w:r>
      <w:proofErr w:type="gramEnd"/>
      <w:r w:rsidRPr="00EB6068">
        <w:rPr>
          <w:rFonts w:ascii="Verdana" w:eastAsia="Times New Roman" w:hAnsi="Verdana" w:cs="Times New Roman"/>
          <w:color w:val="000000"/>
          <w:sz w:val="24"/>
          <w:szCs w:val="24"/>
        </w:rPr>
        <w:t xml:space="preserve"> chart. The turnaround time and the waiting time can be calculated by the following formula.</w:t>
      </w:r>
    </w:p>
    <w:p w:rsidR="00F658CD" w:rsidRPr="00F658CD" w:rsidRDefault="00F658CD" w:rsidP="00137B94">
      <w:pPr>
        <w:numPr>
          <w:ilvl w:val="0"/>
          <w:numId w:val="14"/>
        </w:numPr>
        <w:shd w:val="clear" w:color="auto" w:fill="FFFFFF"/>
        <w:spacing w:after="0" w:line="315" w:lineRule="atLeast"/>
        <w:ind w:left="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bdr w:val="none" w:sz="0" w:space="0" w:color="auto" w:frame="1"/>
        </w:rPr>
        <w:t>Turnaround </w:t>
      </w:r>
      <w:r w:rsidRPr="00F658CD">
        <w:rPr>
          <w:rFonts w:ascii="Verdana" w:eastAsia="Times New Roman" w:hAnsi="Verdana" w:cs="Times New Roman"/>
          <w:color w:val="FF0000"/>
          <w:sz w:val="20"/>
        </w:rPr>
        <w:t>Time</w:t>
      </w:r>
      <w:r w:rsidRPr="00F658CD">
        <w:rPr>
          <w:rFonts w:ascii="Verdana" w:eastAsia="Times New Roman" w:hAnsi="Verdana" w:cs="Times New Roman"/>
          <w:color w:val="000000"/>
          <w:sz w:val="20"/>
          <w:szCs w:val="20"/>
          <w:bdr w:val="none" w:sz="0" w:space="0" w:color="auto" w:frame="1"/>
        </w:rPr>
        <w:t> = </w:t>
      </w:r>
      <w:r w:rsidRPr="00F658CD">
        <w:rPr>
          <w:rFonts w:ascii="Verdana" w:eastAsia="Times New Roman" w:hAnsi="Verdana" w:cs="Times New Roman"/>
          <w:color w:val="0000FF"/>
          <w:sz w:val="20"/>
        </w:rPr>
        <w:t>Completion</w:t>
      </w:r>
      <w:r w:rsidRPr="00F658CD">
        <w:rPr>
          <w:rFonts w:ascii="Verdana" w:eastAsia="Times New Roman" w:hAnsi="Verdana" w:cs="Times New Roman"/>
          <w:color w:val="000000"/>
          <w:sz w:val="20"/>
          <w:szCs w:val="20"/>
          <w:bdr w:val="none" w:sz="0" w:space="0" w:color="auto" w:frame="1"/>
        </w:rPr>
        <w:t> Time - Arrival Time   </w:t>
      </w:r>
    </w:p>
    <w:p w:rsidR="00A2351C" w:rsidRDefault="00F658CD" w:rsidP="00137B94">
      <w:pPr>
        <w:numPr>
          <w:ilvl w:val="0"/>
          <w:numId w:val="14"/>
        </w:numPr>
        <w:shd w:val="clear" w:color="auto" w:fill="FFFFFF"/>
        <w:spacing w:after="120" w:line="315" w:lineRule="atLeast"/>
        <w:ind w:left="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bdr w:val="none" w:sz="0" w:space="0" w:color="auto" w:frame="1"/>
        </w:rPr>
        <w:t>Waiting </w:t>
      </w:r>
      <w:r w:rsidRPr="00F658CD">
        <w:rPr>
          <w:rFonts w:ascii="Verdana" w:eastAsia="Times New Roman" w:hAnsi="Verdana" w:cs="Times New Roman"/>
          <w:color w:val="FF0000"/>
          <w:sz w:val="20"/>
        </w:rPr>
        <w:t>Time</w:t>
      </w:r>
      <w:r w:rsidRPr="00F658CD">
        <w:rPr>
          <w:rFonts w:ascii="Verdana" w:eastAsia="Times New Roman" w:hAnsi="Verdana" w:cs="Times New Roman"/>
          <w:color w:val="000000"/>
          <w:sz w:val="20"/>
          <w:szCs w:val="20"/>
          <w:bdr w:val="none" w:sz="0" w:space="0" w:color="auto" w:frame="1"/>
        </w:rPr>
        <w:t> = </w:t>
      </w:r>
      <w:r w:rsidRPr="00F658CD">
        <w:rPr>
          <w:rFonts w:ascii="Verdana" w:eastAsia="Times New Roman" w:hAnsi="Verdana" w:cs="Times New Roman"/>
          <w:color w:val="0000FF"/>
          <w:sz w:val="20"/>
        </w:rPr>
        <w:t>Turn</w:t>
      </w:r>
      <w:r w:rsidRPr="00F658CD">
        <w:rPr>
          <w:rFonts w:ascii="Verdana" w:eastAsia="Times New Roman" w:hAnsi="Verdana" w:cs="Times New Roman"/>
          <w:color w:val="000000"/>
          <w:sz w:val="20"/>
          <w:szCs w:val="20"/>
          <w:bdr w:val="none" w:sz="0" w:space="0" w:color="auto" w:frame="1"/>
        </w:rPr>
        <w:t> Around Time - Burst Time   </w:t>
      </w:r>
    </w:p>
    <w:p w:rsidR="00A2351C" w:rsidRPr="00A2351C" w:rsidRDefault="00A2351C" w:rsidP="00137B94">
      <w:pPr>
        <w:shd w:val="clear" w:color="auto" w:fill="FFFFFF"/>
        <w:spacing w:after="120" w:line="315" w:lineRule="atLeast"/>
        <w:jc w:val="both"/>
        <w:rPr>
          <w:rFonts w:ascii="Verdana" w:eastAsia="Times New Roman" w:hAnsi="Verdana" w:cs="Times New Roman"/>
          <w:color w:val="000000"/>
          <w:sz w:val="20"/>
          <w:szCs w:val="20"/>
        </w:rPr>
      </w:pPr>
    </w:p>
    <w:tbl>
      <w:tblPr>
        <w:tblW w:w="10800" w:type="dxa"/>
        <w:tblInd w:w="-450"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tblPr>
      <w:tblGrid>
        <w:gridCol w:w="1620"/>
        <w:gridCol w:w="1260"/>
        <w:gridCol w:w="1800"/>
        <w:gridCol w:w="1620"/>
        <w:gridCol w:w="1620"/>
        <w:gridCol w:w="1710"/>
        <w:gridCol w:w="1170"/>
      </w:tblGrid>
      <w:tr w:rsidR="00F658CD" w:rsidRPr="00F658CD" w:rsidTr="00A2351C">
        <w:trPr>
          <w:trHeight w:val="867"/>
        </w:trPr>
        <w:tc>
          <w:tcPr>
            <w:tcW w:w="162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Process Id</w:t>
            </w:r>
          </w:p>
        </w:tc>
        <w:tc>
          <w:tcPr>
            <w:tcW w:w="126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Priority</w:t>
            </w:r>
          </w:p>
        </w:tc>
        <w:tc>
          <w:tcPr>
            <w:tcW w:w="180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Arrival Time</w:t>
            </w:r>
          </w:p>
        </w:tc>
        <w:tc>
          <w:tcPr>
            <w:tcW w:w="162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Burst Time</w:t>
            </w:r>
          </w:p>
        </w:tc>
        <w:tc>
          <w:tcPr>
            <w:tcW w:w="162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Completion Time</w:t>
            </w:r>
          </w:p>
        </w:tc>
        <w:tc>
          <w:tcPr>
            <w:tcW w:w="171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proofErr w:type="spellStart"/>
            <w:r w:rsidRPr="00F658CD">
              <w:rPr>
                <w:rFonts w:ascii="Times New Roman" w:eastAsia="Times New Roman" w:hAnsi="Times New Roman" w:cs="Times New Roman"/>
                <w:b/>
                <w:bCs/>
                <w:color w:val="000000"/>
                <w:sz w:val="26"/>
                <w:szCs w:val="26"/>
              </w:rPr>
              <w:t>Turn around</w:t>
            </w:r>
            <w:proofErr w:type="spellEnd"/>
            <w:r w:rsidRPr="00F658CD">
              <w:rPr>
                <w:rFonts w:ascii="Times New Roman" w:eastAsia="Times New Roman" w:hAnsi="Times New Roman" w:cs="Times New Roman"/>
                <w:b/>
                <w:bCs/>
                <w:color w:val="000000"/>
                <w:sz w:val="26"/>
                <w:szCs w:val="26"/>
              </w:rPr>
              <w:t xml:space="preserve"> Time</w:t>
            </w:r>
          </w:p>
        </w:tc>
        <w:tc>
          <w:tcPr>
            <w:tcW w:w="1170" w:type="dxa"/>
            <w:shd w:val="clear" w:color="auto" w:fill="C7CCBE"/>
            <w:tcMar>
              <w:top w:w="180" w:type="dxa"/>
              <w:left w:w="180" w:type="dxa"/>
              <w:bottom w:w="180" w:type="dxa"/>
              <w:right w:w="180" w:type="dxa"/>
            </w:tcMar>
            <w:hideMark/>
          </w:tcPr>
          <w:p w:rsidR="00F658CD" w:rsidRPr="00F658CD" w:rsidRDefault="00F658CD" w:rsidP="00137B94">
            <w:pPr>
              <w:spacing w:after="0" w:line="240" w:lineRule="auto"/>
              <w:jc w:val="both"/>
              <w:rPr>
                <w:rFonts w:ascii="Times New Roman" w:eastAsia="Times New Roman" w:hAnsi="Times New Roman" w:cs="Times New Roman"/>
                <w:b/>
                <w:bCs/>
                <w:color w:val="000000"/>
                <w:sz w:val="26"/>
                <w:szCs w:val="26"/>
              </w:rPr>
            </w:pPr>
            <w:r w:rsidRPr="00F658CD">
              <w:rPr>
                <w:rFonts w:ascii="Times New Roman" w:eastAsia="Times New Roman" w:hAnsi="Times New Roman" w:cs="Times New Roman"/>
                <w:b/>
                <w:bCs/>
                <w:color w:val="000000"/>
                <w:sz w:val="26"/>
                <w:szCs w:val="26"/>
              </w:rPr>
              <w:t>Waiting Time</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0</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0</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6</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7</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22</w:t>
            </w:r>
          </w:p>
        </w:tc>
        <w:tc>
          <w:tcPr>
            <w:tcW w:w="17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21</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14</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5</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0</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4</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5</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6</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16</w:t>
            </w:r>
          </w:p>
        </w:tc>
        <w:tc>
          <w:tcPr>
            <w:tcW w:w="17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13</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7</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5</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4</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4</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5</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10</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6</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6</w:t>
            </w:r>
          </w:p>
        </w:tc>
        <w:tc>
          <w:tcPr>
            <w:tcW w:w="126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10</w:t>
            </w:r>
          </w:p>
        </w:tc>
        <w:tc>
          <w:tcPr>
            <w:tcW w:w="18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5</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15</w:t>
            </w:r>
          </w:p>
        </w:tc>
        <w:tc>
          <w:tcPr>
            <w:tcW w:w="16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45</w:t>
            </w:r>
          </w:p>
        </w:tc>
        <w:tc>
          <w:tcPr>
            <w:tcW w:w="17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40</w:t>
            </w:r>
          </w:p>
        </w:tc>
        <w:tc>
          <w:tcPr>
            <w:tcW w:w="11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25</w:t>
            </w:r>
          </w:p>
        </w:tc>
      </w:tr>
      <w:tr w:rsidR="00F658CD" w:rsidRPr="00F658CD" w:rsidTr="00A2351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7</w:t>
            </w:r>
          </w:p>
        </w:tc>
        <w:tc>
          <w:tcPr>
            <w:tcW w:w="126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9</w:t>
            </w:r>
          </w:p>
        </w:tc>
        <w:tc>
          <w:tcPr>
            <w:tcW w:w="18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6</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8</w:t>
            </w:r>
          </w:p>
        </w:tc>
        <w:tc>
          <w:tcPr>
            <w:tcW w:w="16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30</w:t>
            </w:r>
          </w:p>
        </w:tc>
        <w:tc>
          <w:tcPr>
            <w:tcW w:w="17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24</w:t>
            </w:r>
          </w:p>
        </w:tc>
        <w:tc>
          <w:tcPr>
            <w:tcW w:w="1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58CD" w:rsidRPr="00F658CD" w:rsidRDefault="00F658CD" w:rsidP="00137B94">
            <w:pPr>
              <w:spacing w:after="0" w:line="345" w:lineRule="atLeast"/>
              <w:ind w:left="300"/>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t>16</w:t>
            </w:r>
          </w:p>
        </w:tc>
      </w:tr>
    </w:tbl>
    <w:p w:rsidR="00F658CD" w:rsidRPr="00F658CD" w:rsidRDefault="00F658CD" w:rsidP="00137B9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F658CD">
        <w:rPr>
          <w:rFonts w:ascii="Verdana" w:eastAsia="Times New Roman" w:hAnsi="Verdana" w:cs="Times New Roman"/>
          <w:color w:val="000000"/>
          <w:sz w:val="20"/>
          <w:szCs w:val="20"/>
        </w:rPr>
        <w:lastRenderedPageBreak/>
        <w:t>                    </w:t>
      </w:r>
      <w:proofErr w:type="spellStart"/>
      <w:r w:rsidRPr="00F658CD">
        <w:rPr>
          <w:rFonts w:ascii="Verdana" w:eastAsia="Times New Roman" w:hAnsi="Verdana" w:cs="Times New Roman"/>
          <w:color w:val="000000"/>
          <w:sz w:val="20"/>
          <w:szCs w:val="20"/>
        </w:rPr>
        <w:t>Avg</w:t>
      </w:r>
      <w:proofErr w:type="spellEnd"/>
      <w:r w:rsidRPr="00F658CD">
        <w:rPr>
          <w:rFonts w:ascii="Verdana" w:eastAsia="Times New Roman" w:hAnsi="Verdana" w:cs="Times New Roman"/>
          <w:color w:val="000000"/>
          <w:sz w:val="20"/>
          <w:szCs w:val="20"/>
        </w:rPr>
        <w:t xml:space="preserve"> Waiting Time = (0+14+0+7+1+25+16)/7 = 63/7 = 9 units</w:t>
      </w:r>
    </w:p>
    <w:p w:rsidR="00245318" w:rsidRDefault="00245318"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Round Robin Scheduling Algorithm</w:t>
      </w:r>
    </w:p>
    <w:p w:rsidR="00245318" w:rsidRPr="00A2351C" w:rsidRDefault="00245318" w:rsidP="00137B94">
      <w:pPr>
        <w:pStyle w:val="NormalWeb"/>
        <w:shd w:val="clear" w:color="auto" w:fill="FFFFFF"/>
        <w:jc w:val="both"/>
        <w:rPr>
          <w:rFonts w:ascii="Verdana" w:hAnsi="Verdana"/>
          <w:color w:val="000000"/>
        </w:rPr>
      </w:pPr>
      <w:r w:rsidRPr="00A2351C">
        <w:rPr>
          <w:rFonts w:ascii="Verdana" w:hAnsi="Verdana"/>
          <w:color w:val="000000"/>
        </w:rPr>
        <w:t>Round Robin scheduling algorithm is one of the most popular scheduling algorithm which can actually be implemented in most of the operating systems. This is the </w:t>
      </w:r>
      <w:r w:rsidRPr="00A2351C">
        <w:rPr>
          <w:rStyle w:val="Strong"/>
          <w:rFonts w:ascii="Verdana" w:eastAsiaTheme="majorEastAsia" w:hAnsi="Verdana"/>
          <w:color w:val="000000"/>
        </w:rPr>
        <w:t>preemptive version</w:t>
      </w:r>
      <w:r w:rsidRPr="00A2351C">
        <w:rPr>
          <w:rFonts w:ascii="Verdana" w:hAnsi="Verdana"/>
          <w:color w:val="000000"/>
        </w:rPr>
        <w:t> of first come first serve scheduling. The Algorithm focuses on Time Sharing. In this algorithm, every process gets executed in a </w:t>
      </w:r>
      <w:r w:rsidRPr="00A2351C">
        <w:rPr>
          <w:rStyle w:val="Strong"/>
          <w:rFonts w:ascii="Verdana" w:eastAsiaTheme="majorEastAsia" w:hAnsi="Verdana"/>
          <w:color w:val="000000"/>
        </w:rPr>
        <w:t>cyclic way</w:t>
      </w:r>
      <w:r w:rsidRPr="00A2351C">
        <w:rPr>
          <w:rFonts w:ascii="Verdana" w:hAnsi="Verdana"/>
          <w:color w:val="000000"/>
        </w:rPr>
        <w:t>. A certain time slice is defined in the system which is called time </w:t>
      </w:r>
      <w:r w:rsidRPr="00A2351C">
        <w:rPr>
          <w:rStyle w:val="Strong"/>
          <w:rFonts w:ascii="Verdana" w:eastAsiaTheme="majorEastAsia" w:hAnsi="Verdana"/>
          <w:color w:val="000000"/>
        </w:rPr>
        <w:t>quantum</w:t>
      </w:r>
      <w:r w:rsidRPr="00A2351C">
        <w:rPr>
          <w:rFonts w:ascii="Verdana" w:hAnsi="Verdana"/>
          <w:color w:val="000000"/>
        </w:rPr>
        <w:t>. Each process present in the ready queue is assigned the CPU for that time quantum, if the execution of the process is completed during that time then the process will </w:t>
      </w:r>
      <w:r w:rsidRPr="00A2351C">
        <w:rPr>
          <w:rStyle w:val="Strong"/>
          <w:rFonts w:ascii="Verdana" w:eastAsiaTheme="majorEastAsia" w:hAnsi="Verdana"/>
          <w:color w:val="000000"/>
        </w:rPr>
        <w:t>terminate</w:t>
      </w:r>
      <w:r w:rsidRPr="00A2351C">
        <w:rPr>
          <w:rFonts w:ascii="Verdana" w:hAnsi="Verdana"/>
          <w:color w:val="000000"/>
        </w:rPr>
        <w:t> else the process will go back to the </w:t>
      </w:r>
      <w:r w:rsidRPr="00A2351C">
        <w:rPr>
          <w:rStyle w:val="Strong"/>
          <w:rFonts w:ascii="Verdana" w:eastAsiaTheme="majorEastAsia" w:hAnsi="Verdana"/>
          <w:color w:val="000000"/>
        </w:rPr>
        <w:t>ready queue</w:t>
      </w:r>
      <w:r w:rsidRPr="00A2351C">
        <w:rPr>
          <w:rFonts w:ascii="Verdana" w:hAnsi="Verdana"/>
          <w:color w:val="000000"/>
        </w:rPr>
        <w:t> and waits for the next turn to complete the execution.</w:t>
      </w:r>
    </w:p>
    <w:p w:rsidR="00F658CD" w:rsidRDefault="00FD44F3" w:rsidP="00137B94">
      <w:pPr>
        <w:autoSpaceDE w:val="0"/>
        <w:autoSpaceDN w:val="0"/>
        <w:adjustRightInd w:val="0"/>
        <w:jc w:val="both"/>
        <w:rPr>
          <w:rFonts w:ascii="Calibri" w:hAnsi="Calibri" w:cs="Calibri"/>
        </w:rPr>
      </w:pPr>
      <w:r>
        <w:rPr>
          <w:noProof/>
        </w:rPr>
        <w:drawing>
          <wp:inline distT="0" distB="0" distL="0" distR="0">
            <wp:extent cx="5886450" cy="3838575"/>
            <wp:effectExtent l="0" t="0" r="0" b="0"/>
            <wp:docPr id="8" name="Picture 210" descr="C:\Users\Kondareddy\Desktop\os-round-robin-scheduling-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Kondareddy\Desktop\os-round-robin-scheduling-algorithm.png"/>
                    <pic:cNvPicPr>
                      <a:picLocks noChangeAspect="1" noChangeArrowheads="1"/>
                    </pic:cNvPicPr>
                  </pic:nvPicPr>
                  <pic:blipFill>
                    <a:blip r:embed="rId100"/>
                    <a:srcRect/>
                    <a:stretch>
                      <a:fillRect/>
                    </a:stretch>
                  </pic:blipFill>
                  <pic:spPr bwMode="auto">
                    <a:xfrm>
                      <a:off x="0" y="0"/>
                      <a:ext cx="5886450" cy="3838575"/>
                    </a:xfrm>
                    <a:prstGeom prst="rect">
                      <a:avLst/>
                    </a:prstGeom>
                    <a:noFill/>
                    <a:ln w="9525">
                      <a:noFill/>
                      <a:miter lim="800000"/>
                      <a:headEnd/>
                      <a:tailEnd/>
                    </a:ln>
                  </pic:spPr>
                </pic:pic>
              </a:graphicData>
            </a:graphic>
          </wp:inline>
        </w:drawing>
      </w:r>
    </w:p>
    <w:p w:rsidR="00FD44F3" w:rsidRDefault="003170BD" w:rsidP="00137B94">
      <w:pPr>
        <w:pStyle w:val="Heading2"/>
        <w:shd w:val="clear" w:color="auto" w:fill="FFFFFF"/>
        <w:spacing w:line="312" w:lineRule="atLeast"/>
        <w:jc w:val="both"/>
        <w:rPr>
          <w:rFonts w:ascii="Helvetica" w:hAnsi="Helvetica" w:cs="Helvetica"/>
          <w:b w:val="0"/>
          <w:bCs w:val="0"/>
          <w:color w:val="610B38"/>
          <w:sz w:val="38"/>
          <w:szCs w:val="38"/>
        </w:rPr>
      </w:pPr>
      <w:r>
        <w:pict>
          <v:shape id="_x0000_i1034" type="#_x0000_t75" alt="" style="width:24.75pt;height:24.75pt"/>
        </w:pict>
      </w:r>
      <w:r w:rsidR="00FD44F3">
        <w:rPr>
          <w:rFonts w:ascii="Helvetica" w:hAnsi="Helvetica" w:cs="Helvetica"/>
          <w:b w:val="0"/>
          <w:bCs w:val="0"/>
          <w:color w:val="610B38"/>
          <w:sz w:val="38"/>
          <w:szCs w:val="38"/>
        </w:rPr>
        <w:t>Advantages</w:t>
      </w:r>
    </w:p>
    <w:p w:rsidR="00FD44F3" w:rsidRDefault="00FD44F3" w:rsidP="00137B94">
      <w:pPr>
        <w:numPr>
          <w:ilvl w:val="0"/>
          <w:numId w:val="15"/>
        </w:numPr>
        <w:shd w:val="clear" w:color="auto" w:fill="FFFFFF"/>
        <w:spacing w:before="60" w:after="100" w:afterAutospacing="1" w:line="315" w:lineRule="atLeast"/>
        <w:jc w:val="both"/>
        <w:rPr>
          <w:rFonts w:ascii="Verdana" w:hAnsi="Verdana" w:cs="Times New Roman"/>
          <w:color w:val="000000"/>
          <w:sz w:val="20"/>
          <w:szCs w:val="20"/>
        </w:rPr>
      </w:pPr>
      <w:r>
        <w:rPr>
          <w:rFonts w:ascii="Verdana" w:hAnsi="Verdana"/>
          <w:color w:val="000000"/>
          <w:sz w:val="20"/>
          <w:szCs w:val="20"/>
        </w:rPr>
        <w:t>It can be actually implementable in the system because it is not depending on the burst time.</w:t>
      </w:r>
    </w:p>
    <w:p w:rsidR="00FD44F3" w:rsidRDefault="00FD44F3" w:rsidP="00137B94">
      <w:pPr>
        <w:numPr>
          <w:ilvl w:val="0"/>
          <w:numId w:val="15"/>
        </w:numPr>
        <w:shd w:val="clear" w:color="auto" w:fill="FFFFFF"/>
        <w:spacing w:before="60" w:after="100" w:afterAutospacing="1" w:line="315" w:lineRule="atLeast"/>
        <w:jc w:val="both"/>
        <w:rPr>
          <w:rFonts w:ascii="Verdana" w:hAnsi="Verdana"/>
          <w:color w:val="000000"/>
          <w:sz w:val="20"/>
          <w:szCs w:val="20"/>
        </w:rPr>
      </w:pPr>
      <w:r>
        <w:rPr>
          <w:rFonts w:ascii="Verdana" w:hAnsi="Verdana"/>
          <w:color w:val="000000"/>
          <w:sz w:val="20"/>
          <w:szCs w:val="20"/>
        </w:rPr>
        <w:t>It doesn't suffer from the problem of starvation or convoy effect.</w:t>
      </w:r>
    </w:p>
    <w:p w:rsidR="00FD44F3" w:rsidRDefault="00FD44F3" w:rsidP="00137B94">
      <w:pPr>
        <w:numPr>
          <w:ilvl w:val="0"/>
          <w:numId w:val="15"/>
        </w:numPr>
        <w:shd w:val="clear" w:color="auto" w:fill="FFFFFF"/>
        <w:spacing w:before="60" w:after="100" w:afterAutospacing="1" w:line="315" w:lineRule="atLeast"/>
        <w:jc w:val="both"/>
        <w:rPr>
          <w:rFonts w:ascii="Verdana" w:hAnsi="Verdana"/>
          <w:color w:val="000000"/>
          <w:sz w:val="20"/>
          <w:szCs w:val="20"/>
        </w:rPr>
      </w:pPr>
      <w:r>
        <w:rPr>
          <w:rFonts w:ascii="Verdana" w:hAnsi="Verdana"/>
          <w:color w:val="000000"/>
          <w:sz w:val="20"/>
          <w:szCs w:val="20"/>
        </w:rPr>
        <w:t>All the jobs get a fare allocation of CPU.</w:t>
      </w:r>
    </w:p>
    <w:p w:rsidR="00FD44F3" w:rsidRDefault="00FD44F3" w:rsidP="00137B9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Disadvantages</w:t>
      </w:r>
    </w:p>
    <w:p w:rsidR="00FD44F3" w:rsidRPr="00A2351C" w:rsidRDefault="00FD44F3" w:rsidP="00137B94">
      <w:pPr>
        <w:numPr>
          <w:ilvl w:val="0"/>
          <w:numId w:val="16"/>
        </w:numPr>
        <w:shd w:val="clear" w:color="auto" w:fill="FFFFFF"/>
        <w:spacing w:before="60" w:after="100" w:afterAutospacing="1" w:line="315" w:lineRule="atLeast"/>
        <w:jc w:val="both"/>
        <w:rPr>
          <w:rFonts w:ascii="Verdana" w:hAnsi="Verdana" w:cs="Times New Roman"/>
          <w:color w:val="000000"/>
          <w:sz w:val="24"/>
          <w:szCs w:val="24"/>
        </w:rPr>
      </w:pPr>
      <w:r w:rsidRPr="00A2351C">
        <w:rPr>
          <w:rFonts w:ascii="Verdana" w:hAnsi="Verdana"/>
          <w:color w:val="000000"/>
          <w:sz w:val="24"/>
          <w:szCs w:val="24"/>
        </w:rPr>
        <w:t>The higher the time quantum, the higher the response time in the system.</w:t>
      </w:r>
    </w:p>
    <w:p w:rsidR="00FD44F3" w:rsidRPr="00A2351C" w:rsidRDefault="00FD44F3" w:rsidP="00137B94">
      <w:pPr>
        <w:numPr>
          <w:ilvl w:val="0"/>
          <w:numId w:val="16"/>
        </w:numPr>
        <w:shd w:val="clear" w:color="auto" w:fill="FFFFFF"/>
        <w:spacing w:before="60" w:after="100" w:afterAutospacing="1" w:line="315" w:lineRule="atLeast"/>
        <w:jc w:val="both"/>
        <w:rPr>
          <w:rFonts w:ascii="Verdana" w:hAnsi="Verdana"/>
          <w:color w:val="000000"/>
          <w:sz w:val="24"/>
          <w:szCs w:val="24"/>
        </w:rPr>
      </w:pPr>
      <w:r w:rsidRPr="00A2351C">
        <w:rPr>
          <w:rFonts w:ascii="Verdana" w:hAnsi="Verdana"/>
          <w:color w:val="000000"/>
          <w:sz w:val="24"/>
          <w:szCs w:val="24"/>
        </w:rPr>
        <w:t>The lower the time quantum, the higher the context switching overhead in the system.</w:t>
      </w:r>
    </w:p>
    <w:p w:rsidR="00FD44F3" w:rsidRPr="00A2351C" w:rsidRDefault="00FD44F3" w:rsidP="00137B94">
      <w:pPr>
        <w:numPr>
          <w:ilvl w:val="0"/>
          <w:numId w:val="16"/>
        </w:numPr>
        <w:shd w:val="clear" w:color="auto" w:fill="FFFFFF"/>
        <w:spacing w:before="60" w:after="100" w:afterAutospacing="1" w:line="315" w:lineRule="atLeast"/>
        <w:jc w:val="both"/>
        <w:rPr>
          <w:rFonts w:ascii="Verdana" w:hAnsi="Verdana"/>
          <w:color w:val="000000"/>
          <w:sz w:val="24"/>
          <w:szCs w:val="24"/>
        </w:rPr>
      </w:pPr>
      <w:r w:rsidRPr="00A2351C">
        <w:rPr>
          <w:rFonts w:ascii="Verdana" w:hAnsi="Verdana"/>
          <w:color w:val="000000"/>
          <w:sz w:val="24"/>
          <w:szCs w:val="24"/>
        </w:rPr>
        <w:t>Deciding a perfect time quantum is really a very difficult task in the system.</w:t>
      </w:r>
    </w:p>
    <w:p w:rsidR="00FD44F3" w:rsidRDefault="00FD44F3" w:rsidP="00137B9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RR Scheduling Example</w:t>
      </w:r>
    </w:p>
    <w:p w:rsidR="00FD44F3" w:rsidRPr="00A2351C" w:rsidRDefault="00FD44F3" w:rsidP="00137B94">
      <w:pPr>
        <w:pStyle w:val="NormalWeb"/>
        <w:shd w:val="clear" w:color="auto" w:fill="FFFFFF"/>
        <w:jc w:val="both"/>
        <w:rPr>
          <w:rFonts w:ascii="Verdana" w:hAnsi="Verdana"/>
          <w:color w:val="000000"/>
        </w:rPr>
      </w:pPr>
      <w:r w:rsidRPr="00A2351C">
        <w:rPr>
          <w:rFonts w:ascii="Verdana" w:hAnsi="Verdana"/>
          <w:color w:val="000000"/>
        </w:rPr>
        <w:t>In the following example, there are six processes named as P1, P2, P3, P4, P5 and P6. Their arrival time and burst time are given below in the table. The time quantum of the system is 4 units.</w:t>
      </w:r>
    </w:p>
    <w:tbl>
      <w:tblPr>
        <w:tblW w:w="808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370"/>
        <w:gridCol w:w="1301"/>
        <w:gridCol w:w="5411"/>
      </w:tblGrid>
      <w:tr w:rsidR="00FD44F3" w:rsidTr="00FA5933">
        <w:trPr>
          <w:trHeight w:val="566"/>
        </w:trPr>
        <w:tc>
          <w:tcPr>
            <w:tcW w:w="1370" w:type="dxa"/>
            <w:shd w:val="clear" w:color="auto" w:fill="C7CCBE"/>
            <w:tcMar>
              <w:top w:w="180" w:type="dxa"/>
              <w:left w:w="180" w:type="dxa"/>
              <w:bottom w:w="180" w:type="dxa"/>
              <w:right w:w="180" w:type="dxa"/>
            </w:tcMar>
            <w:hideMark/>
          </w:tcPr>
          <w:p w:rsidR="00FD44F3" w:rsidRDefault="00FD44F3" w:rsidP="00137B94">
            <w:pPr>
              <w:jc w:val="both"/>
              <w:rPr>
                <w:b/>
                <w:bCs/>
                <w:color w:val="000000"/>
                <w:sz w:val="26"/>
                <w:szCs w:val="26"/>
              </w:rPr>
            </w:pPr>
            <w:r>
              <w:rPr>
                <w:b/>
                <w:bCs/>
                <w:color w:val="000000"/>
                <w:sz w:val="26"/>
                <w:szCs w:val="26"/>
              </w:rPr>
              <w:t>Process ID</w:t>
            </w:r>
          </w:p>
        </w:tc>
        <w:tc>
          <w:tcPr>
            <w:tcW w:w="1301" w:type="dxa"/>
            <w:shd w:val="clear" w:color="auto" w:fill="C7CCBE"/>
            <w:tcMar>
              <w:top w:w="180" w:type="dxa"/>
              <w:left w:w="180" w:type="dxa"/>
              <w:bottom w:w="180" w:type="dxa"/>
              <w:right w:w="180" w:type="dxa"/>
            </w:tcMar>
            <w:hideMark/>
          </w:tcPr>
          <w:p w:rsidR="00FD44F3" w:rsidRDefault="00FD44F3" w:rsidP="00137B94">
            <w:pPr>
              <w:jc w:val="both"/>
              <w:rPr>
                <w:b/>
                <w:bCs/>
                <w:color w:val="000000"/>
                <w:sz w:val="26"/>
                <w:szCs w:val="26"/>
              </w:rPr>
            </w:pPr>
            <w:r>
              <w:rPr>
                <w:b/>
                <w:bCs/>
                <w:color w:val="000000"/>
                <w:sz w:val="26"/>
                <w:szCs w:val="26"/>
              </w:rPr>
              <w:t>Arrival Time</w:t>
            </w:r>
          </w:p>
        </w:tc>
        <w:tc>
          <w:tcPr>
            <w:tcW w:w="5411" w:type="dxa"/>
            <w:shd w:val="clear" w:color="auto" w:fill="C7CCBE"/>
            <w:tcMar>
              <w:top w:w="180" w:type="dxa"/>
              <w:left w:w="180" w:type="dxa"/>
              <w:bottom w:w="180" w:type="dxa"/>
              <w:right w:w="180" w:type="dxa"/>
            </w:tcMar>
            <w:hideMark/>
          </w:tcPr>
          <w:p w:rsidR="00FD44F3" w:rsidRDefault="00FD44F3" w:rsidP="00137B94">
            <w:pPr>
              <w:jc w:val="both"/>
              <w:rPr>
                <w:b/>
                <w:bCs/>
                <w:color w:val="000000"/>
                <w:sz w:val="26"/>
                <w:szCs w:val="26"/>
              </w:rPr>
            </w:pPr>
            <w:r>
              <w:rPr>
                <w:b/>
                <w:bCs/>
                <w:color w:val="000000"/>
                <w:sz w:val="26"/>
                <w:szCs w:val="26"/>
              </w:rPr>
              <w:t>Burst Time</w:t>
            </w:r>
          </w:p>
        </w:tc>
      </w:tr>
      <w:tr w:rsidR="00FD44F3" w:rsidTr="00FA5933">
        <w:trPr>
          <w:trHeight w:val="551"/>
        </w:trPr>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c>
          <w:tcPr>
            <w:tcW w:w="13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0</w:t>
            </w:r>
          </w:p>
        </w:tc>
        <w:tc>
          <w:tcPr>
            <w:tcW w:w="54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r>
      <w:tr w:rsidR="00FD44F3" w:rsidTr="00FA5933">
        <w:trPr>
          <w:trHeight w:val="536"/>
        </w:trPr>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2</w:t>
            </w:r>
          </w:p>
        </w:tc>
        <w:tc>
          <w:tcPr>
            <w:tcW w:w="13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c>
          <w:tcPr>
            <w:tcW w:w="54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r>
      <w:tr w:rsidR="00FD44F3" w:rsidTr="00FA5933">
        <w:trPr>
          <w:trHeight w:val="551"/>
        </w:trPr>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13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2</w:t>
            </w:r>
          </w:p>
        </w:tc>
        <w:tc>
          <w:tcPr>
            <w:tcW w:w="54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r>
      <w:tr w:rsidR="00FD44F3" w:rsidTr="00FA5933">
        <w:trPr>
          <w:trHeight w:val="536"/>
        </w:trPr>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13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54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1</w:t>
            </w:r>
          </w:p>
        </w:tc>
      </w:tr>
      <w:tr w:rsidR="00FD44F3" w:rsidTr="00FA5933">
        <w:trPr>
          <w:trHeight w:val="551"/>
        </w:trPr>
        <w:tc>
          <w:tcPr>
            <w:tcW w:w="13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13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54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5</w:t>
            </w:r>
          </w:p>
        </w:tc>
      </w:tr>
      <w:tr w:rsidR="00FD44F3" w:rsidTr="00FA5933">
        <w:trPr>
          <w:trHeight w:val="536"/>
        </w:trPr>
        <w:tc>
          <w:tcPr>
            <w:tcW w:w="13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c>
          <w:tcPr>
            <w:tcW w:w="13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6</w:t>
            </w:r>
          </w:p>
        </w:tc>
        <w:tc>
          <w:tcPr>
            <w:tcW w:w="54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D44F3" w:rsidRDefault="00FD44F3" w:rsidP="00137B94">
            <w:pPr>
              <w:spacing w:line="345" w:lineRule="atLeast"/>
              <w:ind w:left="300"/>
              <w:jc w:val="both"/>
              <w:rPr>
                <w:rFonts w:ascii="Verdana" w:hAnsi="Verdana"/>
                <w:color w:val="000000"/>
                <w:sz w:val="20"/>
                <w:szCs w:val="20"/>
              </w:rPr>
            </w:pPr>
            <w:r>
              <w:rPr>
                <w:rFonts w:ascii="Verdana" w:hAnsi="Verdana"/>
                <w:color w:val="000000"/>
                <w:sz w:val="20"/>
                <w:szCs w:val="20"/>
              </w:rPr>
              <w:t>4</w:t>
            </w:r>
          </w:p>
        </w:tc>
      </w:tr>
    </w:tbl>
    <w:p w:rsidR="00FD44F3" w:rsidRPr="00A2351C" w:rsidRDefault="00FD44F3" w:rsidP="00137B94">
      <w:pPr>
        <w:pStyle w:val="NormalWeb"/>
        <w:shd w:val="clear" w:color="auto" w:fill="FFFFFF"/>
        <w:jc w:val="both"/>
        <w:rPr>
          <w:rFonts w:ascii="Verdana" w:hAnsi="Verdana"/>
          <w:color w:val="000000"/>
        </w:rPr>
      </w:pPr>
      <w:r w:rsidRPr="00A2351C">
        <w:rPr>
          <w:rFonts w:ascii="Verdana" w:hAnsi="Verdana"/>
          <w:color w:val="000000"/>
        </w:rPr>
        <w:t>According to the algorithm, we have to maintain the ready queue and the Gantt chart. The structure of both the data structures will be changed after every scheduling.</w:t>
      </w:r>
    </w:p>
    <w:p w:rsidR="002014D2" w:rsidRDefault="00FA5933" w:rsidP="00137B94">
      <w:pPr>
        <w:jc w:val="both"/>
        <w:rPr>
          <w:sz w:val="24"/>
          <w:szCs w:val="24"/>
        </w:rPr>
      </w:pPr>
      <w:r w:rsidRPr="00A2351C">
        <w:rPr>
          <w:sz w:val="24"/>
          <w:szCs w:val="24"/>
        </w:rPr>
        <w:t>Note:  Refer noteboo</w:t>
      </w:r>
      <w:r w:rsidR="00A2351C">
        <w:rPr>
          <w:sz w:val="24"/>
          <w:szCs w:val="24"/>
        </w:rPr>
        <w:t>k</w:t>
      </w:r>
    </w:p>
    <w:p w:rsidR="00A2351C" w:rsidRDefault="00A2351C" w:rsidP="00137B94">
      <w:pPr>
        <w:jc w:val="both"/>
        <w:rPr>
          <w:sz w:val="24"/>
          <w:szCs w:val="24"/>
        </w:rPr>
      </w:pPr>
    </w:p>
    <w:p w:rsidR="00A2351C" w:rsidRPr="00A2351C" w:rsidRDefault="00A2351C" w:rsidP="00137B94">
      <w:pPr>
        <w:jc w:val="both"/>
        <w:rPr>
          <w:sz w:val="24"/>
          <w:szCs w:val="24"/>
        </w:rPr>
      </w:pPr>
    </w:p>
    <w:p w:rsidR="00495B39" w:rsidRDefault="00495B39" w:rsidP="00137B94">
      <w:pPr>
        <w:pStyle w:val="Heading1"/>
        <w:spacing w:before="0" w:beforeAutospacing="0" w:after="225" w:afterAutospacing="0"/>
        <w:jc w:val="both"/>
        <w:textAlignment w:val="baseline"/>
        <w:rPr>
          <w:b w:val="0"/>
          <w:bCs w:val="0"/>
          <w:sz w:val="42"/>
          <w:szCs w:val="42"/>
        </w:rPr>
      </w:pPr>
      <w:r>
        <w:rPr>
          <w:b w:val="0"/>
          <w:bCs w:val="0"/>
          <w:sz w:val="42"/>
          <w:szCs w:val="42"/>
        </w:rPr>
        <w:lastRenderedPageBreak/>
        <w:t>Multilevel Queue (MLQ) CPU Scheduling</w:t>
      </w:r>
    </w:p>
    <w:p w:rsidR="00495B39" w:rsidRDefault="00495B39" w:rsidP="00137B94">
      <w:pPr>
        <w:pStyle w:val="NormalWeb"/>
        <w:spacing w:before="0" w:beforeAutospacing="0" w:after="0" w:afterAutospacing="0"/>
        <w:jc w:val="both"/>
        <w:textAlignment w:val="baseline"/>
        <w:rPr>
          <w:rFonts w:ascii="Roboto" w:hAnsi="Roboto"/>
        </w:rPr>
      </w:pPr>
      <w:r>
        <w:rPr>
          <w:rFonts w:ascii="Roboto" w:hAnsi="Roboto"/>
        </w:rPr>
        <w:br/>
        <w:t>It may happen that processes in the ready queue can be divided into different classes where each class has its own scheduling needs. For example, a common division is a </w:t>
      </w:r>
      <w:r>
        <w:rPr>
          <w:rFonts w:ascii="Roboto" w:hAnsi="Roboto"/>
          <w:b/>
          <w:bCs/>
          <w:bdr w:val="none" w:sz="0" w:space="0" w:color="auto" w:frame="1"/>
        </w:rPr>
        <w:t>foreground (interactive)</w:t>
      </w:r>
      <w:r>
        <w:rPr>
          <w:rFonts w:ascii="Roboto" w:hAnsi="Roboto"/>
        </w:rPr>
        <w:t> process and </w:t>
      </w:r>
      <w:r>
        <w:rPr>
          <w:rFonts w:ascii="Roboto" w:hAnsi="Roboto"/>
          <w:b/>
          <w:bCs/>
          <w:bdr w:val="none" w:sz="0" w:space="0" w:color="auto" w:frame="1"/>
        </w:rPr>
        <w:t>background (batch)</w:t>
      </w:r>
      <w:r>
        <w:rPr>
          <w:rFonts w:ascii="Roboto" w:hAnsi="Roboto"/>
        </w:rPr>
        <w:t> </w:t>
      </w:r>
      <w:proofErr w:type="spellStart"/>
      <w:r>
        <w:rPr>
          <w:rFonts w:ascii="Roboto" w:hAnsi="Roboto"/>
        </w:rPr>
        <w:t>processes.These</w:t>
      </w:r>
      <w:proofErr w:type="spellEnd"/>
      <w:r>
        <w:rPr>
          <w:rFonts w:ascii="Roboto" w:hAnsi="Roboto"/>
        </w:rPr>
        <w:t xml:space="preserve"> two classes have different scheduling needs. For this kind of situation Multilevel Queue Scheduling is </w:t>
      </w:r>
      <w:proofErr w:type="spellStart"/>
      <w:r>
        <w:rPr>
          <w:rFonts w:ascii="Roboto" w:hAnsi="Roboto"/>
        </w:rPr>
        <w:t>used.Now</w:t>
      </w:r>
      <w:proofErr w:type="spellEnd"/>
      <w:r>
        <w:rPr>
          <w:rFonts w:ascii="Roboto" w:hAnsi="Roboto"/>
        </w:rPr>
        <w:t>, let us see how it works.</w:t>
      </w:r>
    </w:p>
    <w:p w:rsidR="00495B39" w:rsidRDefault="00495B39" w:rsidP="00137B94">
      <w:pPr>
        <w:pStyle w:val="NormalWeb"/>
        <w:spacing w:before="0" w:beforeAutospacing="0" w:after="0" w:afterAutospacing="0"/>
        <w:jc w:val="both"/>
        <w:textAlignment w:val="baseline"/>
        <w:rPr>
          <w:rFonts w:ascii="Roboto" w:hAnsi="Roboto"/>
        </w:rPr>
      </w:pPr>
      <w:r>
        <w:rPr>
          <w:rFonts w:ascii="Roboto" w:hAnsi="Roboto"/>
          <w:b/>
          <w:bCs/>
          <w:bdr w:val="none" w:sz="0" w:space="0" w:color="auto" w:frame="1"/>
        </w:rPr>
        <w:t>Ready Queue</w:t>
      </w:r>
      <w:r>
        <w:rPr>
          <w:rFonts w:ascii="Roboto" w:hAnsi="Roboto"/>
        </w:rPr>
        <w:t xml:space="preserve"> is divided into separate queues for each class of processes. For example, let us take three different types of process System processes, Interactive processes and Batch Processes. All three </w:t>
      </w:r>
      <w:proofErr w:type="gramStart"/>
      <w:r>
        <w:rPr>
          <w:rFonts w:ascii="Roboto" w:hAnsi="Roboto"/>
        </w:rPr>
        <w:t>process</w:t>
      </w:r>
      <w:proofErr w:type="gramEnd"/>
      <w:r>
        <w:rPr>
          <w:rFonts w:ascii="Roboto" w:hAnsi="Roboto"/>
        </w:rPr>
        <w:t xml:space="preserve"> have </w:t>
      </w:r>
      <w:proofErr w:type="spellStart"/>
      <w:r>
        <w:rPr>
          <w:rFonts w:ascii="Roboto" w:hAnsi="Roboto"/>
        </w:rPr>
        <w:t>there</w:t>
      </w:r>
      <w:proofErr w:type="spellEnd"/>
      <w:r>
        <w:rPr>
          <w:rFonts w:ascii="Roboto" w:hAnsi="Roboto"/>
        </w:rPr>
        <w:t xml:space="preserve"> own queue. </w:t>
      </w:r>
      <w:proofErr w:type="spellStart"/>
      <w:r>
        <w:rPr>
          <w:rFonts w:ascii="Roboto" w:hAnsi="Roboto"/>
        </w:rPr>
        <w:t>Now</w:t>
      </w:r>
      <w:proofErr w:type="gramStart"/>
      <w:r>
        <w:rPr>
          <w:rFonts w:ascii="Roboto" w:hAnsi="Roboto"/>
        </w:rPr>
        <w:t>,look</w:t>
      </w:r>
      <w:proofErr w:type="spellEnd"/>
      <w:proofErr w:type="gramEnd"/>
      <w:r>
        <w:rPr>
          <w:rFonts w:ascii="Roboto" w:hAnsi="Roboto"/>
        </w:rPr>
        <w:t xml:space="preserve"> at the below figure.</w:t>
      </w:r>
    </w:p>
    <w:p w:rsidR="00495B39" w:rsidRDefault="00495B39"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3790950" cy="3124200"/>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3790950" cy="3124200"/>
                    </a:xfrm>
                    <a:prstGeom prst="rect">
                      <a:avLst/>
                    </a:prstGeom>
                    <a:noFill/>
                    <a:ln w="9525">
                      <a:noFill/>
                      <a:miter lim="800000"/>
                      <a:headEnd/>
                      <a:tailEnd/>
                    </a:ln>
                  </pic:spPr>
                </pic:pic>
              </a:graphicData>
            </a:graphic>
          </wp:inline>
        </w:drawing>
      </w:r>
    </w:p>
    <w:p w:rsidR="00495B39" w:rsidRDefault="00495B39" w:rsidP="00137B94">
      <w:pPr>
        <w:autoSpaceDE w:val="0"/>
        <w:autoSpaceDN w:val="0"/>
        <w:adjustRightInd w:val="0"/>
        <w:jc w:val="both"/>
        <w:rPr>
          <w:rFonts w:ascii="Calibri" w:hAnsi="Calibri" w:cs="Calibri"/>
        </w:rPr>
      </w:pPr>
    </w:p>
    <w:p w:rsidR="00495B39" w:rsidRPr="00495B39" w:rsidRDefault="00495B39" w:rsidP="00137B94">
      <w:pPr>
        <w:shd w:val="clear" w:color="auto" w:fill="FFFFFF"/>
        <w:spacing w:after="0" w:line="240" w:lineRule="auto"/>
        <w:jc w:val="both"/>
        <w:textAlignment w:val="baseline"/>
        <w:rPr>
          <w:rFonts w:ascii="Roboto" w:eastAsia="Times New Roman" w:hAnsi="Roboto" w:cs="Times New Roman"/>
          <w:sz w:val="24"/>
          <w:szCs w:val="24"/>
        </w:rPr>
      </w:pPr>
      <w:r w:rsidRPr="00495B39">
        <w:rPr>
          <w:rFonts w:ascii="Roboto" w:eastAsia="Times New Roman" w:hAnsi="Roboto" w:cs="Times New Roman"/>
          <w:sz w:val="24"/>
          <w:szCs w:val="24"/>
        </w:rPr>
        <w:t xml:space="preserve">All three different </w:t>
      </w:r>
      <w:proofErr w:type="gramStart"/>
      <w:r w:rsidRPr="00495B39">
        <w:rPr>
          <w:rFonts w:ascii="Roboto" w:eastAsia="Times New Roman" w:hAnsi="Roboto" w:cs="Times New Roman"/>
          <w:sz w:val="24"/>
          <w:szCs w:val="24"/>
        </w:rPr>
        <w:t>type</w:t>
      </w:r>
      <w:proofErr w:type="gramEnd"/>
      <w:r w:rsidRPr="00495B39">
        <w:rPr>
          <w:rFonts w:ascii="Roboto" w:eastAsia="Times New Roman" w:hAnsi="Roboto" w:cs="Times New Roman"/>
          <w:sz w:val="24"/>
          <w:szCs w:val="24"/>
        </w:rPr>
        <w:t xml:space="preserve"> of processes have </w:t>
      </w:r>
      <w:proofErr w:type="spellStart"/>
      <w:r w:rsidRPr="00495B39">
        <w:rPr>
          <w:rFonts w:ascii="Roboto" w:eastAsia="Times New Roman" w:hAnsi="Roboto" w:cs="Times New Roman"/>
          <w:sz w:val="24"/>
          <w:szCs w:val="24"/>
        </w:rPr>
        <w:t>there</w:t>
      </w:r>
      <w:proofErr w:type="spellEnd"/>
      <w:r w:rsidRPr="00495B39">
        <w:rPr>
          <w:rFonts w:ascii="Roboto" w:eastAsia="Times New Roman" w:hAnsi="Roboto" w:cs="Times New Roman"/>
          <w:sz w:val="24"/>
          <w:szCs w:val="24"/>
        </w:rPr>
        <w:t xml:space="preserve"> own queue. Each queue </w:t>
      </w:r>
      <w:proofErr w:type="gramStart"/>
      <w:r w:rsidRPr="00495B39">
        <w:rPr>
          <w:rFonts w:ascii="Roboto" w:eastAsia="Times New Roman" w:hAnsi="Roboto" w:cs="Times New Roman"/>
          <w:sz w:val="24"/>
          <w:szCs w:val="24"/>
        </w:rPr>
        <w:t>have</w:t>
      </w:r>
      <w:proofErr w:type="gramEnd"/>
      <w:r w:rsidRPr="00495B39">
        <w:rPr>
          <w:rFonts w:ascii="Roboto" w:eastAsia="Times New Roman" w:hAnsi="Roboto" w:cs="Times New Roman"/>
          <w:sz w:val="24"/>
          <w:szCs w:val="24"/>
        </w:rPr>
        <w:t xml:space="preserve"> its own Scheduling algorithm. For example, queue 1 and queue 2 uses </w:t>
      </w:r>
      <w:r w:rsidRPr="00495B39">
        <w:rPr>
          <w:rFonts w:ascii="Roboto" w:eastAsia="Times New Roman" w:hAnsi="Roboto" w:cs="Times New Roman"/>
          <w:b/>
          <w:bCs/>
          <w:sz w:val="24"/>
          <w:szCs w:val="24"/>
          <w:bdr w:val="none" w:sz="0" w:space="0" w:color="auto" w:frame="1"/>
        </w:rPr>
        <w:t>Round Robin</w:t>
      </w:r>
      <w:r w:rsidRPr="00495B39">
        <w:rPr>
          <w:rFonts w:ascii="Roboto" w:eastAsia="Times New Roman" w:hAnsi="Roboto" w:cs="Times New Roman"/>
          <w:sz w:val="24"/>
          <w:szCs w:val="24"/>
        </w:rPr>
        <w:t> while queue 3 can use </w:t>
      </w:r>
      <w:r w:rsidRPr="00495B39">
        <w:rPr>
          <w:rFonts w:ascii="Roboto" w:eastAsia="Times New Roman" w:hAnsi="Roboto" w:cs="Times New Roman"/>
          <w:b/>
          <w:bCs/>
          <w:sz w:val="24"/>
          <w:szCs w:val="24"/>
          <w:bdr w:val="none" w:sz="0" w:space="0" w:color="auto" w:frame="1"/>
        </w:rPr>
        <w:t>FCFS</w:t>
      </w:r>
      <w:r w:rsidRPr="00495B39">
        <w:rPr>
          <w:rFonts w:ascii="Roboto" w:eastAsia="Times New Roman" w:hAnsi="Roboto" w:cs="Times New Roman"/>
          <w:sz w:val="24"/>
          <w:szCs w:val="24"/>
        </w:rPr>
        <w:t> to schedule there processes.</w:t>
      </w:r>
    </w:p>
    <w:p w:rsidR="00495B39" w:rsidRPr="00495B39" w:rsidRDefault="00495B39" w:rsidP="00137B94">
      <w:pPr>
        <w:shd w:val="clear" w:color="auto" w:fill="FFFFFF"/>
        <w:spacing w:after="0" w:line="240" w:lineRule="auto"/>
        <w:jc w:val="both"/>
        <w:textAlignment w:val="baseline"/>
        <w:rPr>
          <w:rFonts w:ascii="Roboto" w:eastAsia="Times New Roman" w:hAnsi="Roboto" w:cs="Times New Roman"/>
          <w:sz w:val="24"/>
          <w:szCs w:val="24"/>
        </w:rPr>
      </w:pPr>
      <w:r w:rsidRPr="00495B39">
        <w:rPr>
          <w:rFonts w:ascii="Roboto" w:eastAsia="Times New Roman" w:hAnsi="Roboto" w:cs="Times New Roman"/>
          <w:b/>
          <w:bCs/>
          <w:sz w:val="24"/>
          <w:szCs w:val="24"/>
        </w:rPr>
        <w:t xml:space="preserve">Scheduling among the </w:t>
      </w:r>
      <w:proofErr w:type="gramStart"/>
      <w:r w:rsidRPr="00495B39">
        <w:rPr>
          <w:rFonts w:ascii="Roboto" w:eastAsia="Times New Roman" w:hAnsi="Roboto" w:cs="Times New Roman"/>
          <w:b/>
          <w:bCs/>
          <w:sz w:val="24"/>
          <w:szCs w:val="24"/>
        </w:rPr>
        <w:t>queues :</w:t>
      </w:r>
      <w:proofErr w:type="gramEnd"/>
      <w:r w:rsidRPr="00495B39">
        <w:rPr>
          <w:rFonts w:ascii="Roboto" w:eastAsia="Times New Roman" w:hAnsi="Roboto" w:cs="Times New Roman"/>
          <w:sz w:val="24"/>
          <w:szCs w:val="24"/>
        </w:rPr>
        <w:t xml:space="preserve"> What will happen if all the queues have some processes? Which process should get the </w:t>
      </w:r>
      <w:proofErr w:type="spellStart"/>
      <w:proofErr w:type="gramStart"/>
      <w:r w:rsidRPr="00495B39">
        <w:rPr>
          <w:rFonts w:ascii="Roboto" w:eastAsia="Times New Roman" w:hAnsi="Roboto" w:cs="Times New Roman"/>
          <w:sz w:val="24"/>
          <w:szCs w:val="24"/>
        </w:rPr>
        <w:t>cpu</w:t>
      </w:r>
      <w:proofErr w:type="spellEnd"/>
      <w:proofErr w:type="gramEnd"/>
      <w:r w:rsidRPr="00495B39">
        <w:rPr>
          <w:rFonts w:ascii="Roboto" w:eastAsia="Times New Roman" w:hAnsi="Roboto" w:cs="Times New Roman"/>
          <w:sz w:val="24"/>
          <w:szCs w:val="24"/>
        </w:rPr>
        <w:t>? To determine this Scheduling among the queues is necessary. There are two ways to do so –</w:t>
      </w:r>
    </w:p>
    <w:p w:rsidR="00495B39" w:rsidRPr="00495B39" w:rsidRDefault="00495B39" w:rsidP="00137B94">
      <w:pPr>
        <w:numPr>
          <w:ilvl w:val="0"/>
          <w:numId w:val="18"/>
        </w:numPr>
        <w:shd w:val="clear" w:color="auto" w:fill="FFFFFF"/>
        <w:spacing w:after="0" w:line="240" w:lineRule="auto"/>
        <w:ind w:left="540"/>
        <w:jc w:val="both"/>
        <w:textAlignment w:val="baseline"/>
        <w:rPr>
          <w:rFonts w:ascii="Roboto" w:eastAsia="Times New Roman" w:hAnsi="Roboto" w:cs="Times New Roman"/>
          <w:sz w:val="24"/>
          <w:szCs w:val="24"/>
        </w:rPr>
      </w:pPr>
      <w:r w:rsidRPr="00495B39">
        <w:rPr>
          <w:rFonts w:ascii="Roboto" w:eastAsia="Times New Roman" w:hAnsi="Roboto" w:cs="Times New Roman"/>
          <w:b/>
          <w:bCs/>
          <w:sz w:val="24"/>
          <w:szCs w:val="24"/>
        </w:rPr>
        <w:t>Fixed priority preemptive scheduling method –</w:t>
      </w:r>
      <w:r w:rsidRPr="00495B39">
        <w:rPr>
          <w:rFonts w:ascii="Roboto" w:eastAsia="Times New Roman" w:hAnsi="Roboto" w:cs="Times New Roman"/>
          <w:sz w:val="24"/>
          <w:szCs w:val="24"/>
        </w:rPr>
        <w:t> Each queue has absolute priority over lower priority queue. Let us consider following priority order </w:t>
      </w:r>
      <w:r w:rsidRPr="00495B39">
        <w:rPr>
          <w:rFonts w:ascii="Roboto" w:eastAsia="Times New Roman" w:hAnsi="Roboto" w:cs="Times New Roman"/>
          <w:b/>
          <w:bCs/>
          <w:sz w:val="24"/>
          <w:szCs w:val="24"/>
        </w:rPr>
        <w:t>queue 1 &gt; queue 2 &gt; queue 3</w:t>
      </w:r>
      <w:r w:rsidRPr="00495B39">
        <w:rPr>
          <w:rFonts w:ascii="Roboto" w:eastAsia="Times New Roman" w:hAnsi="Roboto" w:cs="Times New Roman"/>
          <w:sz w:val="24"/>
          <w:szCs w:val="24"/>
        </w:rPr>
        <w:t xml:space="preserve">.According to this algorithm no process in the batch </w:t>
      </w:r>
      <w:proofErr w:type="gramStart"/>
      <w:r w:rsidRPr="00495B39">
        <w:rPr>
          <w:rFonts w:ascii="Roboto" w:eastAsia="Times New Roman" w:hAnsi="Roboto" w:cs="Times New Roman"/>
          <w:sz w:val="24"/>
          <w:szCs w:val="24"/>
        </w:rPr>
        <w:t>queue(</w:t>
      </w:r>
      <w:proofErr w:type="gramEnd"/>
      <w:r w:rsidRPr="00495B39">
        <w:rPr>
          <w:rFonts w:ascii="Roboto" w:eastAsia="Times New Roman" w:hAnsi="Roboto" w:cs="Times New Roman"/>
          <w:sz w:val="24"/>
          <w:szCs w:val="24"/>
        </w:rPr>
        <w:t xml:space="preserve">queue 3) can run unless queue 1 and 2 are empty. If any batch process (queue 3) is running and any system (queue 1) or Interactive </w:t>
      </w:r>
      <w:proofErr w:type="gramStart"/>
      <w:r w:rsidRPr="00495B39">
        <w:rPr>
          <w:rFonts w:ascii="Roboto" w:eastAsia="Times New Roman" w:hAnsi="Roboto" w:cs="Times New Roman"/>
          <w:sz w:val="24"/>
          <w:szCs w:val="24"/>
        </w:rPr>
        <w:t>process(</w:t>
      </w:r>
      <w:proofErr w:type="gramEnd"/>
      <w:r w:rsidRPr="00495B39">
        <w:rPr>
          <w:rFonts w:ascii="Roboto" w:eastAsia="Times New Roman" w:hAnsi="Roboto" w:cs="Times New Roman"/>
          <w:sz w:val="24"/>
          <w:szCs w:val="24"/>
        </w:rPr>
        <w:t>queue 2) entered the ready queue the batch process is preempted.</w:t>
      </w:r>
    </w:p>
    <w:p w:rsidR="00495B39" w:rsidRPr="00495B39" w:rsidRDefault="00495B39" w:rsidP="00137B94">
      <w:pPr>
        <w:numPr>
          <w:ilvl w:val="0"/>
          <w:numId w:val="18"/>
        </w:numPr>
        <w:shd w:val="clear" w:color="auto" w:fill="FFFFFF"/>
        <w:spacing w:after="0" w:line="240" w:lineRule="auto"/>
        <w:ind w:left="540"/>
        <w:jc w:val="both"/>
        <w:textAlignment w:val="baseline"/>
        <w:rPr>
          <w:rFonts w:ascii="Roboto" w:eastAsia="Times New Roman" w:hAnsi="Roboto" w:cs="Times New Roman"/>
          <w:sz w:val="24"/>
          <w:szCs w:val="24"/>
        </w:rPr>
      </w:pPr>
      <w:r w:rsidRPr="00495B39">
        <w:rPr>
          <w:rFonts w:ascii="Roboto" w:eastAsia="Times New Roman" w:hAnsi="Roboto" w:cs="Times New Roman"/>
          <w:b/>
          <w:bCs/>
          <w:sz w:val="24"/>
          <w:szCs w:val="24"/>
        </w:rPr>
        <w:t>Time slicing</w:t>
      </w:r>
      <w:r w:rsidRPr="00495B39">
        <w:rPr>
          <w:rFonts w:ascii="Roboto" w:eastAsia="Times New Roman" w:hAnsi="Roboto" w:cs="Times New Roman"/>
          <w:sz w:val="24"/>
          <w:szCs w:val="24"/>
        </w:rPr>
        <w:t xml:space="preserve"> – In this method each queue gets certain portion of CPU time and can use it to schedule its own </w:t>
      </w:r>
      <w:proofErr w:type="spellStart"/>
      <w:r w:rsidRPr="00495B39">
        <w:rPr>
          <w:rFonts w:ascii="Roboto" w:eastAsia="Times New Roman" w:hAnsi="Roboto" w:cs="Times New Roman"/>
          <w:sz w:val="24"/>
          <w:szCs w:val="24"/>
        </w:rPr>
        <w:t>processes.For</w:t>
      </w:r>
      <w:proofErr w:type="spellEnd"/>
      <w:r w:rsidRPr="00495B39">
        <w:rPr>
          <w:rFonts w:ascii="Roboto" w:eastAsia="Times New Roman" w:hAnsi="Roboto" w:cs="Times New Roman"/>
          <w:sz w:val="24"/>
          <w:szCs w:val="24"/>
        </w:rPr>
        <w:t xml:space="preserve"> instance, queue 1 takes 50 percent of CPU time queue 2 takes 30 percent and queue 3 gets 20 percent of CPU time.</w:t>
      </w:r>
    </w:p>
    <w:p w:rsidR="00495B39" w:rsidRPr="00495B39" w:rsidRDefault="00495B39" w:rsidP="00137B94">
      <w:pPr>
        <w:shd w:val="clear" w:color="auto" w:fill="FFFFFF"/>
        <w:spacing w:after="0" w:line="240" w:lineRule="auto"/>
        <w:jc w:val="both"/>
        <w:textAlignment w:val="baseline"/>
        <w:rPr>
          <w:rFonts w:ascii="Roboto" w:eastAsia="Times New Roman" w:hAnsi="Roboto" w:cs="Times New Roman"/>
          <w:sz w:val="24"/>
          <w:szCs w:val="24"/>
        </w:rPr>
      </w:pPr>
      <w:proofErr w:type="gramStart"/>
      <w:r w:rsidRPr="00495B39">
        <w:rPr>
          <w:rFonts w:ascii="Roboto" w:eastAsia="Times New Roman" w:hAnsi="Roboto" w:cs="Times New Roman"/>
          <w:b/>
          <w:bCs/>
          <w:sz w:val="24"/>
          <w:szCs w:val="24"/>
        </w:rPr>
        <w:t>Example Problem :</w:t>
      </w:r>
      <w:proofErr w:type="gramEnd"/>
      <w:r w:rsidRPr="00495B39">
        <w:rPr>
          <w:rFonts w:ascii="Roboto" w:eastAsia="Times New Roman" w:hAnsi="Roboto" w:cs="Times New Roman"/>
          <w:sz w:val="24"/>
          <w:szCs w:val="24"/>
        </w:rPr>
        <w:br/>
        <w:t xml:space="preserve">Consider below table of four processes under Multilevel queue </w:t>
      </w:r>
      <w:proofErr w:type="spellStart"/>
      <w:r w:rsidRPr="00495B39">
        <w:rPr>
          <w:rFonts w:ascii="Roboto" w:eastAsia="Times New Roman" w:hAnsi="Roboto" w:cs="Times New Roman"/>
          <w:sz w:val="24"/>
          <w:szCs w:val="24"/>
        </w:rPr>
        <w:t>scheduling.Queue</w:t>
      </w:r>
      <w:proofErr w:type="spellEnd"/>
      <w:r w:rsidRPr="00495B39">
        <w:rPr>
          <w:rFonts w:ascii="Roboto" w:eastAsia="Times New Roman" w:hAnsi="Roboto" w:cs="Times New Roman"/>
          <w:sz w:val="24"/>
          <w:szCs w:val="24"/>
        </w:rPr>
        <w:t xml:space="preserve"> number denotes the queue of the process.</w:t>
      </w:r>
    </w:p>
    <w:p w:rsidR="00495B39" w:rsidRDefault="00495B39" w:rsidP="00137B94">
      <w:pPr>
        <w:autoSpaceDE w:val="0"/>
        <w:autoSpaceDN w:val="0"/>
        <w:adjustRightInd w:val="0"/>
        <w:spacing w:line="240" w:lineRule="auto"/>
        <w:jc w:val="both"/>
        <w:rPr>
          <w:rFonts w:ascii="Calibri" w:hAnsi="Calibri" w:cs="Calibri"/>
        </w:rPr>
      </w:pPr>
      <w:r>
        <w:rPr>
          <w:rFonts w:ascii="Calibri" w:hAnsi="Calibri" w:cs="Calibri"/>
          <w:noProof/>
        </w:rPr>
        <w:lastRenderedPageBreak/>
        <w:drawing>
          <wp:inline distT="0" distB="0" distL="0" distR="0">
            <wp:extent cx="54864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486400" cy="1638300"/>
                    </a:xfrm>
                    <a:prstGeom prst="rect">
                      <a:avLst/>
                    </a:prstGeom>
                    <a:noFill/>
                    <a:ln w="9525">
                      <a:noFill/>
                      <a:miter lim="800000"/>
                      <a:headEnd/>
                      <a:tailEnd/>
                    </a:ln>
                  </pic:spPr>
                </pic:pic>
              </a:graphicData>
            </a:graphic>
          </wp:inline>
        </w:drawing>
      </w:r>
    </w:p>
    <w:p w:rsidR="00495B39" w:rsidRDefault="00495B39" w:rsidP="00137B94">
      <w:pPr>
        <w:pStyle w:val="NormalWeb"/>
        <w:shd w:val="clear" w:color="auto" w:fill="FFFFFF"/>
        <w:spacing w:before="0" w:beforeAutospacing="0" w:after="150" w:afterAutospacing="0"/>
        <w:jc w:val="both"/>
        <w:textAlignment w:val="baseline"/>
        <w:rPr>
          <w:rFonts w:ascii="Roboto" w:hAnsi="Roboto"/>
        </w:rPr>
      </w:pPr>
      <w:r>
        <w:rPr>
          <w:rFonts w:ascii="Roboto" w:hAnsi="Roboto"/>
        </w:rPr>
        <w:t xml:space="preserve">Priority of queue 1 is greater than queue 2. </w:t>
      </w:r>
      <w:proofErr w:type="gramStart"/>
      <w:r>
        <w:rPr>
          <w:rFonts w:ascii="Roboto" w:hAnsi="Roboto"/>
        </w:rPr>
        <w:t>queue</w:t>
      </w:r>
      <w:proofErr w:type="gramEnd"/>
      <w:r>
        <w:rPr>
          <w:rFonts w:ascii="Roboto" w:hAnsi="Roboto"/>
        </w:rPr>
        <w:t xml:space="preserve"> 1 uses Round Robin (Time Quantum = 2) and queue 2 uses FCFS.</w:t>
      </w:r>
    </w:p>
    <w:p w:rsidR="00495B39" w:rsidRDefault="00495B39" w:rsidP="00137B94">
      <w:pPr>
        <w:pStyle w:val="NormalWeb"/>
        <w:shd w:val="clear" w:color="auto" w:fill="FFFFFF"/>
        <w:spacing w:before="0" w:beforeAutospacing="0" w:after="0" w:afterAutospacing="0"/>
        <w:jc w:val="both"/>
        <w:textAlignment w:val="baseline"/>
        <w:rPr>
          <w:rFonts w:ascii="Roboto" w:hAnsi="Roboto"/>
        </w:rPr>
      </w:pPr>
      <w:r>
        <w:rPr>
          <w:rFonts w:ascii="Roboto" w:hAnsi="Roboto"/>
        </w:rPr>
        <w:t>Below is the </w:t>
      </w:r>
      <w:proofErr w:type="spellStart"/>
      <w:r>
        <w:rPr>
          <w:rFonts w:ascii="Roboto" w:hAnsi="Roboto"/>
          <w:b/>
          <w:bCs/>
          <w:bdr w:val="none" w:sz="0" w:space="0" w:color="auto" w:frame="1"/>
        </w:rPr>
        <w:t>gantt</w:t>
      </w:r>
      <w:proofErr w:type="spellEnd"/>
      <w:r>
        <w:rPr>
          <w:rFonts w:ascii="Roboto" w:hAnsi="Roboto"/>
          <w:b/>
          <w:bCs/>
          <w:bdr w:val="none" w:sz="0" w:space="0" w:color="auto" w:frame="1"/>
        </w:rPr>
        <w:t xml:space="preserve"> chart</w:t>
      </w:r>
      <w:r>
        <w:rPr>
          <w:rFonts w:ascii="Roboto" w:hAnsi="Roboto"/>
        </w:rPr>
        <w:t xml:space="preserve"> of the </w:t>
      </w:r>
      <w:proofErr w:type="gramStart"/>
      <w:r>
        <w:rPr>
          <w:rFonts w:ascii="Roboto" w:hAnsi="Roboto"/>
        </w:rPr>
        <w:t>problem :</w:t>
      </w:r>
      <w:proofErr w:type="gramEnd"/>
    </w:p>
    <w:p w:rsidR="00495B39" w:rsidRDefault="00495B39" w:rsidP="00137B94">
      <w:pPr>
        <w:autoSpaceDE w:val="0"/>
        <w:autoSpaceDN w:val="0"/>
        <w:adjustRightInd w:val="0"/>
        <w:jc w:val="both"/>
        <w:rPr>
          <w:rFonts w:ascii="Calibri" w:hAnsi="Calibri" w:cs="Calibri"/>
        </w:rPr>
      </w:pPr>
    </w:p>
    <w:p w:rsidR="00495B39" w:rsidRDefault="00495B39" w:rsidP="00137B94">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533900" cy="542925"/>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rcRect/>
                    <a:stretch>
                      <a:fillRect/>
                    </a:stretch>
                  </pic:blipFill>
                  <pic:spPr bwMode="auto">
                    <a:xfrm>
                      <a:off x="0" y="0"/>
                      <a:ext cx="4533900" cy="542925"/>
                    </a:xfrm>
                    <a:prstGeom prst="rect">
                      <a:avLst/>
                    </a:prstGeom>
                    <a:noFill/>
                    <a:ln w="9525">
                      <a:noFill/>
                      <a:miter lim="800000"/>
                      <a:headEnd/>
                      <a:tailEnd/>
                    </a:ln>
                  </pic:spPr>
                </pic:pic>
              </a:graphicData>
            </a:graphic>
          </wp:inline>
        </w:drawing>
      </w:r>
    </w:p>
    <w:p w:rsidR="00495B39" w:rsidRDefault="00495B39" w:rsidP="00137B94">
      <w:pPr>
        <w:autoSpaceDE w:val="0"/>
        <w:autoSpaceDN w:val="0"/>
        <w:adjustRightInd w:val="0"/>
        <w:spacing w:line="240" w:lineRule="auto"/>
        <w:jc w:val="both"/>
        <w:rPr>
          <w:rFonts w:ascii="Calibri" w:hAnsi="Calibri" w:cs="Calibri"/>
        </w:rPr>
      </w:pPr>
    </w:p>
    <w:p w:rsidR="00495B39" w:rsidRDefault="00495B39" w:rsidP="00137B94">
      <w:pPr>
        <w:autoSpaceDE w:val="0"/>
        <w:autoSpaceDN w:val="0"/>
        <w:adjustRightInd w:val="0"/>
        <w:spacing w:line="240" w:lineRule="auto"/>
        <w:jc w:val="both"/>
        <w:rPr>
          <w:rFonts w:ascii="Calibri" w:hAnsi="Calibri" w:cs="Calibri"/>
        </w:rPr>
      </w:pPr>
    </w:p>
    <w:p w:rsidR="00495B39" w:rsidRDefault="00495B39" w:rsidP="00137B94">
      <w:pPr>
        <w:autoSpaceDE w:val="0"/>
        <w:autoSpaceDN w:val="0"/>
        <w:adjustRightInd w:val="0"/>
        <w:spacing w:line="240" w:lineRule="auto"/>
        <w:jc w:val="both"/>
        <w:rPr>
          <w:rFonts w:ascii="Calibri" w:hAnsi="Calibri" w:cs="Calibri"/>
        </w:rPr>
      </w:pPr>
      <w:r>
        <w:rPr>
          <w:rFonts w:ascii="Roboto" w:hAnsi="Roboto"/>
          <w:shd w:val="clear" w:color="auto" w:fill="FFFFFF"/>
        </w:rPr>
        <w:t>At starting both queues have process so process in queue 1 (P1, P2) runs first (because of higher priority) in the round robin fashion and completes after 7 units then process in queue 2 (P3) starts running (as there is no process in queue 1) but while it is running P4 comes in queue 1 and interrupts P3 and start running for 5 second and after its completion P3 takes the CPU and completes its execution.</w:t>
      </w:r>
    </w:p>
    <w:p w:rsidR="00495B39" w:rsidRPr="00495B39" w:rsidRDefault="00495B39" w:rsidP="00137B94">
      <w:pPr>
        <w:shd w:val="clear" w:color="auto" w:fill="FFFFFF"/>
        <w:spacing w:after="225" w:line="240" w:lineRule="auto"/>
        <w:jc w:val="both"/>
        <w:textAlignment w:val="baseline"/>
        <w:outlineLvl w:val="0"/>
        <w:rPr>
          <w:rFonts w:ascii="Roboto" w:eastAsia="Times New Roman" w:hAnsi="Roboto" w:cs="Times New Roman"/>
          <w:kern w:val="36"/>
          <w:sz w:val="42"/>
          <w:szCs w:val="42"/>
        </w:rPr>
      </w:pPr>
      <w:r w:rsidRPr="00495B39">
        <w:rPr>
          <w:rFonts w:ascii="Roboto" w:eastAsia="Times New Roman" w:hAnsi="Roboto" w:cs="Times New Roman"/>
          <w:kern w:val="36"/>
          <w:sz w:val="42"/>
          <w:szCs w:val="42"/>
        </w:rPr>
        <w:t>Multilevel Feedback Queue Scheduling (MLFQ) CPU Scheduling</w:t>
      </w:r>
    </w:p>
    <w:p w:rsidR="00495B39" w:rsidRDefault="000D1E0B" w:rsidP="00137B94">
      <w:pPr>
        <w:spacing w:before="100" w:beforeAutospacing="1" w:after="100" w:afterAutospacing="1" w:line="240" w:lineRule="auto"/>
        <w:jc w:val="both"/>
        <w:outlineLvl w:val="0"/>
        <w:rPr>
          <w:rFonts w:ascii="Roboto" w:hAnsi="Roboto"/>
          <w:shd w:val="clear" w:color="auto" w:fill="FFFFFF"/>
        </w:rPr>
      </w:pPr>
      <w:proofErr w:type="gramStart"/>
      <w:r>
        <w:rPr>
          <w:rFonts w:ascii="Roboto" w:hAnsi="Roboto"/>
          <w:shd w:val="clear" w:color="auto" w:fill="FFFFFF"/>
        </w:rPr>
        <w:t>his</w:t>
      </w:r>
      <w:proofErr w:type="gramEnd"/>
      <w:r>
        <w:rPr>
          <w:rFonts w:ascii="Roboto" w:hAnsi="Roboto"/>
          <w:shd w:val="clear" w:color="auto" w:fill="FFFFFF"/>
        </w:rPr>
        <w:t xml:space="preserve"> Scheduling is like Multilevel Queue(MLQ) Scheduling but in this process can move between the queues. </w:t>
      </w:r>
      <w:r>
        <w:rPr>
          <w:rFonts w:ascii="Roboto" w:hAnsi="Roboto"/>
          <w:b/>
          <w:bCs/>
          <w:bdr w:val="none" w:sz="0" w:space="0" w:color="auto" w:frame="1"/>
          <w:shd w:val="clear" w:color="auto" w:fill="FFFFFF"/>
        </w:rPr>
        <w:t>Multilevel Feedback Queue Scheduling (MLFQ)</w:t>
      </w:r>
      <w:r>
        <w:rPr>
          <w:rFonts w:ascii="Roboto" w:hAnsi="Roboto"/>
          <w:shd w:val="clear" w:color="auto" w:fill="FFFFFF"/>
        </w:rPr>
        <w:t xml:space="preserve"> keep analyzing the behavior (time of execution) of processes and according to which it changes its </w:t>
      </w:r>
      <w:proofErr w:type="spellStart"/>
      <w:r>
        <w:rPr>
          <w:rFonts w:ascii="Roboto" w:hAnsi="Roboto"/>
          <w:shd w:val="clear" w:color="auto" w:fill="FFFFFF"/>
        </w:rPr>
        <w:t>priority.Now</w:t>
      </w:r>
      <w:proofErr w:type="spellEnd"/>
      <w:r>
        <w:rPr>
          <w:rFonts w:ascii="Roboto" w:hAnsi="Roboto"/>
          <w:shd w:val="clear" w:color="auto" w:fill="FFFFFF"/>
        </w:rPr>
        <w:t>, look at the diagram and explanation below to understand it properly.</w:t>
      </w:r>
    </w:p>
    <w:p w:rsidR="000D1E0B" w:rsidRDefault="000D1E0B" w:rsidP="00137B94">
      <w:pPr>
        <w:autoSpaceDE w:val="0"/>
        <w:autoSpaceDN w:val="0"/>
        <w:adjustRightInd w:val="0"/>
        <w:spacing w:line="240" w:lineRule="auto"/>
        <w:jc w:val="both"/>
        <w:rPr>
          <w:rFonts w:ascii="Calibri" w:hAnsi="Calibri" w:cs="Calibri"/>
        </w:rPr>
      </w:pPr>
      <w:r>
        <w:rPr>
          <w:rFonts w:ascii="Calibri" w:hAnsi="Calibri" w:cs="Calibri"/>
          <w:noProof/>
        </w:rPr>
        <w:lastRenderedPageBreak/>
        <w:drawing>
          <wp:inline distT="0" distB="0" distL="0" distR="0">
            <wp:extent cx="2857500" cy="2562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srcRect/>
                    <a:stretch>
                      <a:fillRect/>
                    </a:stretch>
                  </pic:blipFill>
                  <pic:spPr bwMode="auto">
                    <a:xfrm>
                      <a:off x="0" y="0"/>
                      <a:ext cx="2857500" cy="2562225"/>
                    </a:xfrm>
                    <a:prstGeom prst="rect">
                      <a:avLst/>
                    </a:prstGeom>
                    <a:noFill/>
                    <a:ln w="9525">
                      <a:noFill/>
                      <a:miter lim="800000"/>
                      <a:headEnd/>
                      <a:tailEnd/>
                    </a:ln>
                  </pic:spPr>
                </pic:pic>
              </a:graphicData>
            </a:graphic>
          </wp:inline>
        </w:drawing>
      </w:r>
    </w:p>
    <w:p w:rsidR="000D1E0B" w:rsidRDefault="000D1E0B" w:rsidP="00137B94">
      <w:pPr>
        <w:autoSpaceDE w:val="0"/>
        <w:autoSpaceDN w:val="0"/>
        <w:adjustRightInd w:val="0"/>
        <w:jc w:val="both"/>
        <w:rPr>
          <w:rFonts w:ascii="Calibri" w:hAnsi="Calibri" w:cs="Calibri"/>
        </w:rPr>
      </w:pPr>
    </w:p>
    <w:p w:rsidR="000D1E0B" w:rsidRPr="000D1E0B" w:rsidRDefault="000D1E0B" w:rsidP="00137B94">
      <w:pPr>
        <w:shd w:val="clear" w:color="auto" w:fill="FFFFFF"/>
        <w:spacing w:after="150" w:line="240" w:lineRule="auto"/>
        <w:jc w:val="both"/>
        <w:textAlignment w:val="baseline"/>
        <w:rPr>
          <w:rFonts w:ascii="Roboto" w:eastAsia="Times New Roman" w:hAnsi="Roboto" w:cs="Times New Roman"/>
          <w:sz w:val="24"/>
          <w:szCs w:val="24"/>
        </w:rPr>
      </w:pPr>
      <w:r w:rsidRPr="000D1E0B">
        <w:rPr>
          <w:rFonts w:ascii="Roboto" w:eastAsia="Times New Roman" w:hAnsi="Roboto" w:cs="Times New Roman"/>
          <w:sz w:val="24"/>
          <w:szCs w:val="24"/>
        </w:rPr>
        <w:t>Well, above implementation may differ for example the last queue can also follow Round-robin Scheduling.</w:t>
      </w:r>
    </w:p>
    <w:p w:rsidR="000D1E0B" w:rsidRPr="000D1E0B" w:rsidRDefault="000D1E0B" w:rsidP="00137B94">
      <w:pPr>
        <w:shd w:val="clear" w:color="auto" w:fill="FFFFFF"/>
        <w:spacing w:after="0" w:line="240" w:lineRule="auto"/>
        <w:jc w:val="both"/>
        <w:textAlignment w:val="baseline"/>
        <w:rPr>
          <w:rFonts w:ascii="Roboto" w:eastAsia="Times New Roman" w:hAnsi="Roboto" w:cs="Times New Roman"/>
          <w:sz w:val="24"/>
          <w:szCs w:val="24"/>
        </w:rPr>
      </w:pPr>
      <w:r w:rsidRPr="000D1E0B">
        <w:rPr>
          <w:rFonts w:ascii="Roboto" w:eastAsia="Times New Roman" w:hAnsi="Roboto" w:cs="Times New Roman"/>
          <w:b/>
          <w:bCs/>
          <w:sz w:val="24"/>
          <w:szCs w:val="24"/>
        </w:rPr>
        <w:t>Problems in the above implementation –</w:t>
      </w:r>
      <w:r w:rsidRPr="000D1E0B">
        <w:rPr>
          <w:rFonts w:ascii="Roboto" w:eastAsia="Times New Roman" w:hAnsi="Roboto" w:cs="Times New Roman"/>
          <w:sz w:val="24"/>
          <w:szCs w:val="24"/>
        </w:rPr>
        <w:t> A process in the lower priority queue can suffer from starvation due to some short processes taking all the CPU time.</w:t>
      </w:r>
      <w:r w:rsidRPr="000D1E0B">
        <w:rPr>
          <w:rFonts w:ascii="Roboto" w:eastAsia="Times New Roman" w:hAnsi="Roboto" w:cs="Times New Roman"/>
          <w:sz w:val="24"/>
          <w:szCs w:val="24"/>
        </w:rPr>
        <w:br/>
      </w:r>
      <w:r w:rsidRPr="000D1E0B">
        <w:rPr>
          <w:rFonts w:ascii="Roboto" w:eastAsia="Times New Roman" w:hAnsi="Roboto" w:cs="Times New Roman"/>
          <w:b/>
          <w:bCs/>
          <w:sz w:val="24"/>
          <w:szCs w:val="24"/>
        </w:rPr>
        <w:t>Solution –</w:t>
      </w:r>
      <w:r w:rsidRPr="000D1E0B">
        <w:rPr>
          <w:rFonts w:ascii="Roboto" w:eastAsia="Times New Roman" w:hAnsi="Roboto" w:cs="Times New Roman"/>
          <w:sz w:val="24"/>
          <w:szCs w:val="24"/>
        </w:rPr>
        <w:t> A simple solution can be to boost the priority of all the process after regular intervals and place them all in the highest priority queue.</w:t>
      </w:r>
    </w:p>
    <w:p w:rsidR="000D1E0B" w:rsidRPr="000D1E0B" w:rsidRDefault="000D1E0B" w:rsidP="00137B94">
      <w:pPr>
        <w:shd w:val="clear" w:color="auto" w:fill="FFFFFF"/>
        <w:spacing w:after="0" w:line="240" w:lineRule="auto"/>
        <w:jc w:val="both"/>
        <w:textAlignment w:val="baseline"/>
        <w:rPr>
          <w:rFonts w:ascii="Roboto" w:eastAsia="Times New Roman" w:hAnsi="Roboto" w:cs="Times New Roman"/>
          <w:sz w:val="24"/>
          <w:szCs w:val="24"/>
        </w:rPr>
      </w:pPr>
      <w:r w:rsidRPr="000D1E0B">
        <w:rPr>
          <w:rFonts w:ascii="Roboto" w:eastAsia="Times New Roman" w:hAnsi="Roboto" w:cs="Times New Roman"/>
          <w:b/>
          <w:bCs/>
          <w:sz w:val="24"/>
          <w:szCs w:val="24"/>
        </w:rPr>
        <w:t>What is the need of such complex Scheduling?</w:t>
      </w:r>
    </w:p>
    <w:p w:rsidR="000D1E0B" w:rsidRPr="000D1E0B" w:rsidRDefault="000D1E0B" w:rsidP="00137B94">
      <w:pPr>
        <w:numPr>
          <w:ilvl w:val="0"/>
          <w:numId w:val="19"/>
        </w:numPr>
        <w:shd w:val="clear" w:color="auto" w:fill="FFFFFF"/>
        <w:spacing w:after="0" w:line="240" w:lineRule="auto"/>
        <w:ind w:left="540"/>
        <w:jc w:val="both"/>
        <w:textAlignment w:val="baseline"/>
        <w:rPr>
          <w:rFonts w:ascii="Roboto" w:eastAsia="Times New Roman" w:hAnsi="Roboto" w:cs="Times New Roman"/>
          <w:sz w:val="24"/>
          <w:szCs w:val="24"/>
        </w:rPr>
      </w:pPr>
      <w:r w:rsidRPr="000D1E0B">
        <w:rPr>
          <w:rFonts w:ascii="Roboto" w:eastAsia="Times New Roman" w:hAnsi="Roboto" w:cs="Times New Roman"/>
          <w:sz w:val="24"/>
          <w:szCs w:val="24"/>
        </w:rPr>
        <w:t>Firstly, it is more flexible than the multilevel queue scheduling.</w:t>
      </w:r>
    </w:p>
    <w:p w:rsidR="000D1E0B" w:rsidRPr="000D1E0B" w:rsidRDefault="000D1E0B" w:rsidP="00137B94">
      <w:pPr>
        <w:numPr>
          <w:ilvl w:val="0"/>
          <w:numId w:val="19"/>
        </w:numPr>
        <w:shd w:val="clear" w:color="auto" w:fill="FFFFFF"/>
        <w:spacing w:after="0" w:line="240" w:lineRule="auto"/>
        <w:ind w:left="540"/>
        <w:jc w:val="both"/>
        <w:textAlignment w:val="baseline"/>
        <w:rPr>
          <w:rFonts w:ascii="Roboto" w:eastAsia="Times New Roman" w:hAnsi="Roboto" w:cs="Times New Roman"/>
          <w:sz w:val="24"/>
          <w:szCs w:val="24"/>
        </w:rPr>
      </w:pPr>
      <w:r w:rsidRPr="000D1E0B">
        <w:rPr>
          <w:rFonts w:ascii="Roboto" w:eastAsia="Times New Roman" w:hAnsi="Roboto" w:cs="Times New Roman"/>
          <w:sz w:val="24"/>
          <w:szCs w:val="24"/>
        </w:rPr>
        <w:t xml:space="preserve">To optimize turnaround time algorithms like SJF is needed which require the running time of processes to schedule them. But the running time of the process is not known in advance. MFQS runs a process for a time quantum and then it can change its </w:t>
      </w:r>
      <w:proofErr w:type="gramStart"/>
      <w:r w:rsidRPr="000D1E0B">
        <w:rPr>
          <w:rFonts w:ascii="Roboto" w:eastAsia="Times New Roman" w:hAnsi="Roboto" w:cs="Times New Roman"/>
          <w:sz w:val="24"/>
          <w:szCs w:val="24"/>
        </w:rPr>
        <w:t>priority(</w:t>
      </w:r>
      <w:proofErr w:type="gramEnd"/>
      <w:r w:rsidRPr="000D1E0B">
        <w:rPr>
          <w:rFonts w:ascii="Roboto" w:eastAsia="Times New Roman" w:hAnsi="Roboto" w:cs="Times New Roman"/>
          <w:sz w:val="24"/>
          <w:szCs w:val="24"/>
        </w:rPr>
        <w:t xml:space="preserve">if it is a long process). Thus it learns from past behavior of the process and then predicts its future </w:t>
      </w:r>
      <w:proofErr w:type="spellStart"/>
      <w:r w:rsidRPr="000D1E0B">
        <w:rPr>
          <w:rFonts w:ascii="Roboto" w:eastAsia="Times New Roman" w:hAnsi="Roboto" w:cs="Times New Roman"/>
          <w:sz w:val="24"/>
          <w:szCs w:val="24"/>
        </w:rPr>
        <w:t>behavior.This</w:t>
      </w:r>
      <w:proofErr w:type="spellEnd"/>
      <w:r w:rsidRPr="000D1E0B">
        <w:rPr>
          <w:rFonts w:ascii="Roboto" w:eastAsia="Times New Roman" w:hAnsi="Roboto" w:cs="Times New Roman"/>
          <w:sz w:val="24"/>
          <w:szCs w:val="24"/>
        </w:rPr>
        <w:t xml:space="preserve"> way it tries to run shorter process first thus optimizing turnaround time.</w:t>
      </w:r>
    </w:p>
    <w:p w:rsidR="000D1E0B" w:rsidRPr="000D1E0B" w:rsidRDefault="000D1E0B" w:rsidP="00137B94">
      <w:pPr>
        <w:numPr>
          <w:ilvl w:val="0"/>
          <w:numId w:val="19"/>
        </w:numPr>
        <w:shd w:val="clear" w:color="auto" w:fill="FFFFFF"/>
        <w:spacing w:after="0" w:line="240" w:lineRule="auto"/>
        <w:ind w:left="540"/>
        <w:jc w:val="both"/>
        <w:textAlignment w:val="baseline"/>
        <w:rPr>
          <w:rFonts w:ascii="Roboto" w:eastAsia="Times New Roman" w:hAnsi="Roboto" w:cs="Times New Roman"/>
          <w:sz w:val="24"/>
          <w:szCs w:val="24"/>
        </w:rPr>
      </w:pPr>
      <w:r w:rsidRPr="000D1E0B">
        <w:rPr>
          <w:rFonts w:ascii="Roboto" w:eastAsia="Times New Roman" w:hAnsi="Roboto" w:cs="Times New Roman"/>
          <w:sz w:val="24"/>
          <w:szCs w:val="24"/>
        </w:rPr>
        <w:t>MFQS also reduces the response time.</w:t>
      </w:r>
    </w:p>
    <w:p w:rsidR="000D1E0B" w:rsidRDefault="000D1E0B" w:rsidP="00137B94">
      <w:pPr>
        <w:pStyle w:val="NormalWeb"/>
        <w:numPr>
          <w:ilvl w:val="0"/>
          <w:numId w:val="19"/>
        </w:numPr>
        <w:shd w:val="clear" w:color="auto" w:fill="FFFFFF"/>
        <w:spacing w:before="0" w:beforeAutospacing="0" w:after="0" w:afterAutospacing="0"/>
        <w:jc w:val="both"/>
        <w:textAlignment w:val="baseline"/>
        <w:rPr>
          <w:rFonts w:ascii="Roboto" w:hAnsi="Roboto"/>
        </w:rPr>
      </w:pPr>
      <w:r>
        <w:rPr>
          <w:rStyle w:val="Strong"/>
          <w:rFonts w:ascii="Roboto" w:hAnsi="Roboto"/>
          <w:bdr w:val="none" w:sz="0" w:space="0" w:color="auto" w:frame="1"/>
        </w:rPr>
        <w:t>Example –</w:t>
      </w:r>
      <w:r>
        <w:rPr>
          <w:rFonts w:ascii="Roboto" w:hAnsi="Roboto"/>
        </w:rPr>
        <w:br/>
        <w:t xml:space="preserve">Consider a system which has a CPU bound process, which requires the burst time of 40 </w:t>
      </w:r>
      <w:proofErr w:type="spellStart"/>
      <w:r>
        <w:rPr>
          <w:rFonts w:ascii="Roboto" w:hAnsi="Roboto"/>
        </w:rPr>
        <w:t>seconds.The</w:t>
      </w:r>
      <w:proofErr w:type="spellEnd"/>
      <w:r>
        <w:rPr>
          <w:rFonts w:ascii="Roboto" w:hAnsi="Roboto"/>
        </w:rPr>
        <w:t xml:space="preserve"> multilevel Feed Back Queue scheduling algorithm is used and the queue time quantum ‘2’ seconds and in each level it is incremented by ‘5’ </w:t>
      </w:r>
      <w:proofErr w:type="spellStart"/>
      <w:r>
        <w:rPr>
          <w:rFonts w:ascii="Roboto" w:hAnsi="Roboto"/>
        </w:rPr>
        <w:t>seconds.Then</w:t>
      </w:r>
      <w:proofErr w:type="spellEnd"/>
      <w:r>
        <w:rPr>
          <w:rFonts w:ascii="Roboto" w:hAnsi="Roboto"/>
        </w:rPr>
        <w:t xml:space="preserve"> how many times the process will be interrupted and on which queue the process will terminate the execution?</w:t>
      </w:r>
    </w:p>
    <w:p w:rsidR="000D1E0B" w:rsidRDefault="000D1E0B" w:rsidP="00137B94">
      <w:pPr>
        <w:pStyle w:val="NormalWeb"/>
        <w:numPr>
          <w:ilvl w:val="0"/>
          <w:numId w:val="19"/>
        </w:numPr>
        <w:shd w:val="clear" w:color="auto" w:fill="FFFFFF"/>
        <w:spacing w:before="0" w:beforeAutospacing="0" w:after="0" w:afterAutospacing="0"/>
        <w:jc w:val="both"/>
        <w:textAlignment w:val="baseline"/>
        <w:rPr>
          <w:rFonts w:ascii="Roboto" w:hAnsi="Roboto"/>
        </w:rPr>
      </w:pPr>
      <w:r>
        <w:rPr>
          <w:rStyle w:val="Strong"/>
          <w:rFonts w:ascii="Roboto" w:hAnsi="Roboto"/>
          <w:bdr w:val="none" w:sz="0" w:space="0" w:color="auto" w:frame="1"/>
        </w:rPr>
        <w:t>Solution –</w:t>
      </w:r>
      <w:r>
        <w:rPr>
          <w:rFonts w:ascii="Roboto" w:hAnsi="Roboto"/>
        </w:rPr>
        <w:br/>
        <w:t>Process P needs 40 Seconds for total execution.</w:t>
      </w:r>
      <w:r>
        <w:rPr>
          <w:rFonts w:ascii="Roboto" w:hAnsi="Roboto"/>
        </w:rPr>
        <w:br/>
        <w:t>At Queue 1 it is executed for 2 seconds and then interrupted and shifted to queue 2.</w:t>
      </w:r>
      <w:r>
        <w:rPr>
          <w:rFonts w:ascii="Roboto" w:hAnsi="Roboto"/>
        </w:rPr>
        <w:br/>
        <w:t>At Queue 2 it is executed for 7 seconds and then interrupted and shifted to queue 3.</w:t>
      </w:r>
      <w:r>
        <w:rPr>
          <w:rFonts w:ascii="Roboto" w:hAnsi="Roboto"/>
        </w:rPr>
        <w:br/>
        <w:t>At Queue 3 it is executed for 12 seconds and then interrupted and shifted to queue 4.</w:t>
      </w:r>
      <w:r>
        <w:rPr>
          <w:rFonts w:ascii="Roboto" w:hAnsi="Roboto"/>
        </w:rPr>
        <w:br/>
        <w:t>At Queue 4 it is executed for 17 seconds and then interrupted and shifted to queue 5.</w:t>
      </w:r>
      <w:r>
        <w:rPr>
          <w:rFonts w:ascii="Roboto" w:hAnsi="Roboto"/>
        </w:rPr>
        <w:br/>
        <w:t>At Queue 5 it executes for 2 seconds and then it completes.</w:t>
      </w:r>
      <w:r>
        <w:rPr>
          <w:rFonts w:ascii="Roboto" w:hAnsi="Roboto"/>
        </w:rPr>
        <w:br/>
        <w:t>Hence the process is interrupted 4 times and completes on queue 5.</w:t>
      </w:r>
    </w:p>
    <w:p w:rsidR="00A2351C" w:rsidRDefault="00A2351C" w:rsidP="00137B94">
      <w:pPr>
        <w:pStyle w:val="NormalWeb"/>
        <w:shd w:val="clear" w:color="auto" w:fill="FFFFFF"/>
        <w:spacing w:before="0" w:beforeAutospacing="0" w:after="0" w:afterAutospacing="0"/>
        <w:ind w:left="720"/>
        <w:jc w:val="both"/>
        <w:textAlignment w:val="baseline"/>
        <w:rPr>
          <w:rFonts w:ascii="Roboto" w:hAnsi="Roboto"/>
        </w:rPr>
      </w:pPr>
    </w:p>
    <w:p w:rsidR="00CB259B" w:rsidRPr="00B13205" w:rsidRDefault="00CB259B" w:rsidP="00137B94">
      <w:pPr>
        <w:spacing w:after="225" w:line="240" w:lineRule="auto"/>
        <w:jc w:val="both"/>
        <w:textAlignment w:val="baseline"/>
        <w:outlineLvl w:val="0"/>
        <w:rPr>
          <w:rFonts w:ascii="Times New Roman" w:eastAsia="Times New Roman" w:hAnsi="Times New Roman" w:cs="Times New Roman"/>
          <w:kern w:val="36"/>
          <w:sz w:val="42"/>
          <w:szCs w:val="42"/>
        </w:rPr>
      </w:pPr>
      <w:r w:rsidRPr="00B13205">
        <w:rPr>
          <w:rFonts w:ascii="Times New Roman" w:eastAsia="Times New Roman" w:hAnsi="Times New Roman" w:cs="Times New Roman"/>
          <w:kern w:val="36"/>
          <w:sz w:val="42"/>
          <w:szCs w:val="42"/>
        </w:rPr>
        <w:t>Multiple-Processor Scheduling in Operating System</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lastRenderedPageBreak/>
        <w:t>In multiple-processor scheduling </w:t>
      </w:r>
      <w:r w:rsidRPr="00B13205">
        <w:rPr>
          <w:rFonts w:ascii="Roboto" w:eastAsia="Times New Roman" w:hAnsi="Roboto" w:cs="Times New Roman"/>
          <w:b/>
          <w:bCs/>
          <w:sz w:val="24"/>
          <w:szCs w:val="24"/>
          <w:bdr w:val="none" w:sz="0" w:space="0" w:color="auto" w:frame="1"/>
        </w:rPr>
        <w:t>multiple CPU’s</w:t>
      </w:r>
      <w:r w:rsidRPr="00B13205">
        <w:rPr>
          <w:rFonts w:ascii="Roboto" w:eastAsia="Times New Roman" w:hAnsi="Roboto" w:cs="Times New Roman"/>
          <w:sz w:val="24"/>
          <w:szCs w:val="24"/>
        </w:rPr>
        <w:t> are available and hence </w:t>
      </w:r>
      <w:r w:rsidRPr="00B13205">
        <w:rPr>
          <w:rFonts w:ascii="Roboto" w:eastAsia="Times New Roman" w:hAnsi="Roboto" w:cs="Times New Roman"/>
          <w:b/>
          <w:bCs/>
          <w:sz w:val="24"/>
          <w:szCs w:val="24"/>
          <w:bdr w:val="none" w:sz="0" w:space="0" w:color="auto" w:frame="1"/>
        </w:rPr>
        <w:t>Load Sharing</w:t>
      </w:r>
      <w:r w:rsidRPr="00B13205">
        <w:rPr>
          <w:rFonts w:ascii="Roboto" w:eastAsia="Times New Roman" w:hAnsi="Roboto" w:cs="Times New Roman"/>
          <w:sz w:val="24"/>
          <w:szCs w:val="24"/>
        </w:rPr>
        <w:t>becomes possible. However multiple processor scheduling is more </w:t>
      </w:r>
      <w:r w:rsidRPr="00B13205">
        <w:rPr>
          <w:rFonts w:ascii="Roboto" w:eastAsia="Times New Roman" w:hAnsi="Roboto" w:cs="Times New Roman"/>
          <w:b/>
          <w:bCs/>
          <w:sz w:val="24"/>
          <w:szCs w:val="24"/>
          <w:bdr w:val="none" w:sz="0" w:space="0" w:color="auto" w:frame="1"/>
        </w:rPr>
        <w:t>complex</w:t>
      </w:r>
      <w:r w:rsidRPr="00B13205">
        <w:rPr>
          <w:rFonts w:ascii="Roboto" w:eastAsia="Times New Roman" w:hAnsi="Roboto" w:cs="Times New Roman"/>
          <w:sz w:val="24"/>
          <w:szCs w:val="24"/>
        </w:rPr>
        <w:t xml:space="preserve"> as compared to single processor scheduling. In multiple processor scheduling there are cases when the processors are identical i.e. HOMOGENEOUS, in terms of their </w:t>
      </w:r>
      <w:proofErr w:type="gramStart"/>
      <w:r w:rsidRPr="00B13205">
        <w:rPr>
          <w:rFonts w:ascii="Roboto" w:eastAsia="Times New Roman" w:hAnsi="Roboto" w:cs="Times New Roman"/>
          <w:sz w:val="24"/>
          <w:szCs w:val="24"/>
        </w:rPr>
        <w:t>functionality,</w:t>
      </w:r>
      <w:proofErr w:type="gramEnd"/>
      <w:r w:rsidRPr="00B13205">
        <w:rPr>
          <w:rFonts w:ascii="Roboto" w:eastAsia="Times New Roman" w:hAnsi="Roboto" w:cs="Times New Roman"/>
          <w:sz w:val="24"/>
          <w:szCs w:val="24"/>
        </w:rPr>
        <w:t xml:space="preserve"> we can use any processor available to run any process in the queue.</w:t>
      </w:r>
    </w:p>
    <w:p w:rsidR="00CB259B" w:rsidRPr="00B13205" w:rsidRDefault="00CB259B" w:rsidP="00137B94">
      <w:pPr>
        <w:spacing w:before="360" w:after="360" w:line="240" w:lineRule="auto"/>
        <w:jc w:val="both"/>
        <w:textAlignment w:val="baseline"/>
        <w:outlineLvl w:val="2"/>
        <w:rPr>
          <w:rFonts w:ascii="Roboto" w:eastAsia="Times New Roman" w:hAnsi="Roboto" w:cs="Times New Roman"/>
          <w:b/>
          <w:bCs/>
          <w:sz w:val="24"/>
          <w:szCs w:val="24"/>
        </w:rPr>
      </w:pPr>
      <w:r w:rsidRPr="00B13205">
        <w:rPr>
          <w:rFonts w:ascii="Roboto" w:eastAsia="Times New Roman" w:hAnsi="Roboto" w:cs="Times New Roman"/>
          <w:b/>
          <w:bCs/>
          <w:sz w:val="24"/>
          <w:szCs w:val="24"/>
        </w:rPr>
        <w:t>Approaches to Multiple-Processor Scheduling –</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One approach is when all the scheduling decisions and I/O processing are handled by a single processor which is called the </w:t>
      </w:r>
      <w:r w:rsidRPr="00B13205">
        <w:rPr>
          <w:rFonts w:ascii="Roboto" w:eastAsia="Times New Roman" w:hAnsi="Roboto" w:cs="Times New Roman"/>
          <w:b/>
          <w:bCs/>
          <w:sz w:val="24"/>
          <w:szCs w:val="24"/>
          <w:bdr w:val="none" w:sz="0" w:space="0" w:color="auto" w:frame="1"/>
        </w:rPr>
        <w:t>Master Server</w:t>
      </w:r>
      <w:r w:rsidRPr="00B13205">
        <w:rPr>
          <w:rFonts w:ascii="Roboto" w:eastAsia="Times New Roman" w:hAnsi="Roboto" w:cs="Times New Roman"/>
          <w:sz w:val="24"/>
          <w:szCs w:val="24"/>
        </w:rPr>
        <w:t> and the other processors executes only the </w:t>
      </w:r>
      <w:r w:rsidRPr="00B13205">
        <w:rPr>
          <w:rFonts w:ascii="Roboto" w:eastAsia="Times New Roman" w:hAnsi="Roboto" w:cs="Times New Roman"/>
          <w:b/>
          <w:bCs/>
          <w:sz w:val="24"/>
          <w:szCs w:val="24"/>
          <w:bdr w:val="none" w:sz="0" w:space="0" w:color="auto" w:frame="1"/>
        </w:rPr>
        <w:t>user code</w:t>
      </w:r>
      <w:r w:rsidRPr="00B13205">
        <w:rPr>
          <w:rFonts w:ascii="Roboto" w:eastAsia="Times New Roman" w:hAnsi="Roboto" w:cs="Times New Roman"/>
          <w:sz w:val="24"/>
          <w:szCs w:val="24"/>
        </w:rPr>
        <w:t>. This is simple and reduces the need of data sharing. This entire scenario is called </w:t>
      </w:r>
      <w:r w:rsidRPr="00B13205">
        <w:rPr>
          <w:rFonts w:ascii="Roboto" w:eastAsia="Times New Roman" w:hAnsi="Roboto" w:cs="Times New Roman"/>
          <w:b/>
          <w:bCs/>
          <w:sz w:val="24"/>
          <w:szCs w:val="24"/>
          <w:bdr w:val="none" w:sz="0" w:space="0" w:color="auto" w:frame="1"/>
        </w:rPr>
        <w:t>Asymmetric Multiprocessing</w:t>
      </w:r>
      <w:r w:rsidRPr="00B13205">
        <w:rPr>
          <w:rFonts w:ascii="Roboto" w:eastAsia="Times New Roman" w:hAnsi="Roboto" w:cs="Times New Roman"/>
          <w:sz w:val="24"/>
          <w:szCs w:val="24"/>
        </w:rPr>
        <w:t>.</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A second approach uses </w:t>
      </w:r>
      <w:r w:rsidRPr="00B13205">
        <w:rPr>
          <w:rFonts w:ascii="Roboto" w:eastAsia="Times New Roman" w:hAnsi="Roboto" w:cs="Times New Roman"/>
          <w:b/>
          <w:bCs/>
          <w:sz w:val="24"/>
          <w:szCs w:val="24"/>
          <w:bdr w:val="none" w:sz="0" w:space="0" w:color="auto" w:frame="1"/>
        </w:rPr>
        <w:t>Symmetric Multiprocessing</w:t>
      </w:r>
      <w:r w:rsidRPr="00B13205">
        <w:rPr>
          <w:rFonts w:ascii="Roboto" w:eastAsia="Times New Roman" w:hAnsi="Roboto" w:cs="Times New Roman"/>
          <w:sz w:val="24"/>
          <w:szCs w:val="24"/>
        </w:rPr>
        <w:t> where each processor is </w:t>
      </w:r>
      <w:r w:rsidRPr="00B13205">
        <w:rPr>
          <w:rFonts w:ascii="Roboto" w:eastAsia="Times New Roman" w:hAnsi="Roboto" w:cs="Times New Roman"/>
          <w:b/>
          <w:bCs/>
          <w:sz w:val="24"/>
          <w:szCs w:val="24"/>
          <w:bdr w:val="none" w:sz="0" w:space="0" w:color="auto" w:frame="1"/>
        </w:rPr>
        <w:t>self scheduling</w:t>
      </w:r>
      <w:r w:rsidRPr="00B13205">
        <w:rPr>
          <w:rFonts w:ascii="Roboto" w:eastAsia="Times New Roman" w:hAnsi="Roboto" w:cs="Times New Roman"/>
          <w:sz w:val="24"/>
          <w:szCs w:val="24"/>
        </w:rPr>
        <w:t>. All processes may be in a common ready queue or each processor may have its own private queue for ready processes. The scheduling proceeds further by having the scheduler for each processor examine the ready queue and select a process to execute.</w:t>
      </w:r>
    </w:p>
    <w:p w:rsidR="00CB259B" w:rsidRPr="00B13205" w:rsidRDefault="00CB259B" w:rsidP="00137B94">
      <w:pPr>
        <w:spacing w:before="360" w:after="360" w:line="240" w:lineRule="auto"/>
        <w:jc w:val="both"/>
        <w:textAlignment w:val="baseline"/>
        <w:outlineLvl w:val="2"/>
        <w:rPr>
          <w:rFonts w:ascii="Roboto" w:eastAsia="Times New Roman" w:hAnsi="Roboto" w:cs="Times New Roman"/>
          <w:b/>
          <w:bCs/>
          <w:sz w:val="24"/>
          <w:szCs w:val="24"/>
        </w:rPr>
      </w:pPr>
      <w:r w:rsidRPr="00B13205">
        <w:rPr>
          <w:rFonts w:ascii="Roboto" w:eastAsia="Times New Roman" w:hAnsi="Roboto" w:cs="Times New Roman"/>
          <w:b/>
          <w:bCs/>
          <w:sz w:val="24"/>
          <w:szCs w:val="24"/>
        </w:rPr>
        <w:t>Processor Affinity –</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 xml:space="preserve">Processor Affinity means a </w:t>
      </w:r>
      <w:proofErr w:type="gramStart"/>
      <w:r w:rsidRPr="00B13205">
        <w:rPr>
          <w:rFonts w:ascii="Roboto" w:eastAsia="Times New Roman" w:hAnsi="Roboto" w:cs="Times New Roman"/>
          <w:sz w:val="24"/>
          <w:szCs w:val="24"/>
        </w:rPr>
        <w:t>processes</w:t>
      </w:r>
      <w:proofErr w:type="gramEnd"/>
      <w:r w:rsidRPr="00B13205">
        <w:rPr>
          <w:rFonts w:ascii="Roboto" w:eastAsia="Times New Roman" w:hAnsi="Roboto" w:cs="Times New Roman"/>
          <w:sz w:val="24"/>
          <w:szCs w:val="24"/>
        </w:rPr>
        <w:t xml:space="preserve"> has an </w:t>
      </w:r>
      <w:r w:rsidRPr="00B13205">
        <w:rPr>
          <w:rFonts w:ascii="Roboto" w:eastAsia="Times New Roman" w:hAnsi="Roboto" w:cs="Times New Roman"/>
          <w:b/>
          <w:bCs/>
          <w:sz w:val="24"/>
          <w:szCs w:val="24"/>
          <w:bdr w:val="none" w:sz="0" w:space="0" w:color="auto" w:frame="1"/>
        </w:rPr>
        <w:t>affinity</w:t>
      </w:r>
      <w:r w:rsidRPr="00B13205">
        <w:rPr>
          <w:rFonts w:ascii="Roboto" w:eastAsia="Times New Roman" w:hAnsi="Roboto" w:cs="Times New Roman"/>
          <w:sz w:val="24"/>
          <w:szCs w:val="24"/>
        </w:rPr>
        <w:t> for the processor on which it is currently running.</w:t>
      </w:r>
      <w:r w:rsidRPr="00B13205">
        <w:rPr>
          <w:rFonts w:ascii="Roboto" w:eastAsia="Times New Roman" w:hAnsi="Roboto" w:cs="Times New Roman"/>
          <w:sz w:val="24"/>
          <w:szCs w:val="24"/>
        </w:rPr>
        <w:br/>
        <w:t xml:space="preserve">When a process runs on a specific processor there are certain effects on the cache memory. The data most recently accessed by the process populate the cache for the processor and as a result successive memory </w:t>
      </w:r>
      <w:proofErr w:type="gramStart"/>
      <w:r w:rsidRPr="00B13205">
        <w:rPr>
          <w:rFonts w:ascii="Roboto" w:eastAsia="Times New Roman" w:hAnsi="Roboto" w:cs="Times New Roman"/>
          <w:sz w:val="24"/>
          <w:szCs w:val="24"/>
        </w:rPr>
        <w:t>access by the process are</w:t>
      </w:r>
      <w:proofErr w:type="gramEnd"/>
      <w:r w:rsidRPr="00B13205">
        <w:rPr>
          <w:rFonts w:ascii="Roboto" w:eastAsia="Times New Roman" w:hAnsi="Roboto" w:cs="Times New Roman"/>
          <w:sz w:val="24"/>
          <w:szCs w:val="24"/>
        </w:rPr>
        <w:t xml:space="preserve"> often satisfied in the cache memory. Now if the process migrates to another processor, the contents of the cache memory must be invalidated for the first processor and the cache for the second processor must be repopulated. Because of the high cost of invalidating and repopulating caches, most of the SMP(symmetric multiprocessing) systems try to avoid migration of processes from one processor to another and try to keep a process running on the same processor. This is known as </w:t>
      </w:r>
      <w:r w:rsidRPr="00B13205">
        <w:rPr>
          <w:rFonts w:ascii="Roboto" w:eastAsia="Times New Roman" w:hAnsi="Roboto" w:cs="Times New Roman"/>
          <w:b/>
          <w:bCs/>
          <w:sz w:val="24"/>
          <w:szCs w:val="24"/>
          <w:bdr w:val="none" w:sz="0" w:space="0" w:color="auto" w:frame="1"/>
        </w:rPr>
        <w:t>PROCESSOR AFFINITY</w:t>
      </w:r>
      <w:r w:rsidRPr="00B13205">
        <w:rPr>
          <w:rFonts w:ascii="Roboto" w:eastAsia="Times New Roman" w:hAnsi="Roboto" w:cs="Times New Roman"/>
          <w:sz w:val="24"/>
          <w:szCs w:val="24"/>
        </w:rPr>
        <w:t>.</w:t>
      </w:r>
    </w:p>
    <w:p w:rsidR="00CB259B" w:rsidRPr="00B13205" w:rsidRDefault="00CB259B" w:rsidP="00137B94">
      <w:pPr>
        <w:spacing w:after="15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There are two types of processor affinity:</w:t>
      </w:r>
    </w:p>
    <w:p w:rsidR="00CB259B" w:rsidRPr="00B13205" w:rsidRDefault="00CB259B" w:rsidP="00137B94">
      <w:pPr>
        <w:numPr>
          <w:ilvl w:val="0"/>
          <w:numId w:val="20"/>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t>Soft Affinity –</w:t>
      </w:r>
      <w:r w:rsidRPr="00B13205">
        <w:rPr>
          <w:rFonts w:ascii="Roboto" w:eastAsia="Times New Roman" w:hAnsi="Roboto" w:cs="Times New Roman"/>
          <w:sz w:val="24"/>
          <w:szCs w:val="24"/>
        </w:rPr>
        <w:t> When an operating system has a policy of attempting to keep a process running on the same processor but not guaranteeing it will do so, this situation is called soft affinity.</w:t>
      </w:r>
    </w:p>
    <w:p w:rsidR="00CB259B" w:rsidRPr="00B13205" w:rsidRDefault="00CB259B" w:rsidP="00137B94">
      <w:pPr>
        <w:numPr>
          <w:ilvl w:val="0"/>
          <w:numId w:val="20"/>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t>Hard Affinity –</w:t>
      </w:r>
      <w:r w:rsidRPr="00B13205">
        <w:rPr>
          <w:rFonts w:ascii="Roboto" w:eastAsia="Times New Roman" w:hAnsi="Roboto" w:cs="Times New Roman"/>
          <w:sz w:val="24"/>
          <w:szCs w:val="24"/>
        </w:rPr>
        <w:t> Some systems such as Linux also provide some system calls that support Hard Affinity which allows a process to migrate between processors.</w:t>
      </w:r>
    </w:p>
    <w:p w:rsidR="00CB259B" w:rsidRPr="00B13205" w:rsidRDefault="00CB259B" w:rsidP="00137B94">
      <w:pPr>
        <w:spacing w:before="360" w:after="360" w:line="240" w:lineRule="auto"/>
        <w:jc w:val="both"/>
        <w:textAlignment w:val="baseline"/>
        <w:outlineLvl w:val="2"/>
        <w:rPr>
          <w:rFonts w:ascii="Roboto" w:eastAsia="Times New Roman" w:hAnsi="Roboto" w:cs="Times New Roman"/>
          <w:b/>
          <w:bCs/>
          <w:sz w:val="24"/>
          <w:szCs w:val="24"/>
        </w:rPr>
      </w:pPr>
      <w:r w:rsidRPr="00B13205">
        <w:rPr>
          <w:rFonts w:ascii="Roboto" w:eastAsia="Times New Roman" w:hAnsi="Roboto" w:cs="Times New Roman"/>
          <w:b/>
          <w:bCs/>
          <w:sz w:val="24"/>
          <w:szCs w:val="24"/>
        </w:rPr>
        <w:t>Load Balancing –</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Load Balancing is the </w:t>
      </w:r>
      <w:r w:rsidRPr="00B13205">
        <w:rPr>
          <w:rFonts w:ascii="Roboto" w:eastAsia="Times New Roman" w:hAnsi="Roboto" w:cs="Times New Roman"/>
          <w:b/>
          <w:bCs/>
          <w:sz w:val="24"/>
          <w:szCs w:val="24"/>
          <w:bdr w:val="none" w:sz="0" w:space="0" w:color="auto" w:frame="1"/>
        </w:rPr>
        <w:t>phenomena</w:t>
      </w:r>
      <w:r w:rsidRPr="00B13205">
        <w:rPr>
          <w:rFonts w:ascii="Roboto" w:eastAsia="Times New Roman" w:hAnsi="Roboto" w:cs="Times New Roman"/>
          <w:sz w:val="24"/>
          <w:szCs w:val="24"/>
        </w:rPr>
        <w:t> which keeps the </w:t>
      </w:r>
      <w:r w:rsidRPr="00B13205">
        <w:rPr>
          <w:rFonts w:ascii="Roboto" w:eastAsia="Times New Roman" w:hAnsi="Roboto" w:cs="Times New Roman"/>
          <w:b/>
          <w:bCs/>
          <w:sz w:val="24"/>
          <w:szCs w:val="24"/>
          <w:bdr w:val="none" w:sz="0" w:space="0" w:color="auto" w:frame="1"/>
        </w:rPr>
        <w:t>workload</w:t>
      </w:r>
      <w:r w:rsidRPr="00B13205">
        <w:rPr>
          <w:rFonts w:ascii="Roboto" w:eastAsia="Times New Roman" w:hAnsi="Roboto" w:cs="Times New Roman"/>
          <w:sz w:val="24"/>
          <w:szCs w:val="24"/>
        </w:rPr>
        <w:t> evenly </w:t>
      </w:r>
      <w:r w:rsidRPr="00B13205">
        <w:rPr>
          <w:rFonts w:ascii="Roboto" w:eastAsia="Times New Roman" w:hAnsi="Roboto" w:cs="Times New Roman"/>
          <w:b/>
          <w:bCs/>
          <w:sz w:val="24"/>
          <w:szCs w:val="24"/>
          <w:bdr w:val="none" w:sz="0" w:space="0" w:color="auto" w:frame="1"/>
        </w:rPr>
        <w:t>distributed</w:t>
      </w:r>
      <w:r w:rsidRPr="00B13205">
        <w:rPr>
          <w:rFonts w:ascii="Roboto" w:eastAsia="Times New Roman" w:hAnsi="Roboto" w:cs="Times New Roman"/>
          <w:sz w:val="24"/>
          <w:szCs w:val="24"/>
        </w:rPr>
        <w:t xml:space="preserve"> across all processors in an SMP system. Load balancing is necessary only on systems where each processor has its own private queue of process which </w:t>
      </w:r>
      <w:proofErr w:type="gramStart"/>
      <w:r w:rsidRPr="00B13205">
        <w:rPr>
          <w:rFonts w:ascii="Roboto" w:eastAsia="Times New Roman" w:hAnsi="Roboto" w:cs="Times New Roman"/>
          <w:sz w:val="24"/>
          <w:szCs w:val="24"/>
        </w:rPr>
        <w:t>are</w:t>
      </w:r>
      <w:proofErr w:type="gramEnd"/>
      <w:r w:rsidRPr="00B13205">
        <w:rPr>
          <w:rFonts w:ascii="Roboto" w:eastAsia="Times New Roman" w:hAnsi="Roboto" w:cs="Times New Roman"/>
          <w:sz w:val="24"/>
          <w:szCs w:val="24"/>
        </w:rPr>
        <w:t xml:space="preserve"> eligible to execute. Load balancing is unnecessary because once a processor becomes idle it immediately extracts a runnable process from the common run queue. On SMP(symmetric multiprocessing), it is important to keep the workload balanced among all processors to fully utilize the benefits of having more than one processor else one or more processor will sit idle while other processors have high workloads along with lists of processors awaiting the CPU.</w:t>
      </w:r>
    </w:p>
    <w:p w:rsidR="00CB259B" w:rsidRPr="00B13205" w:rsidRDefault="00CB259B" w:rsidP="00137B94">
      <w:pPr>
        <w:spacing w:after="15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 xml:space="preserve">There are two general approaches to load </w:t>
      </w:r>
      <w:proofErr w:type="gramStart"/>
      <w:r w:rsidRPr="00B13205">
        <w:rPr>
          <w:rFonts w:ascii="Roboto" w:eastAsia="Times New Roman" w:hAnsi="Roboto" w:cs="Times New Roman"/>
          <w:sz w:val="24"/>
          <w:szCs w:val="24"/>
        </w:rPr>
        <w:t>balancing :</w:t>
      </w:r>
      <w:proofErr w:type="gramEnd"/>
    </w:p>
    <w:p w:rsidR="00CB259B" w:rsidRPr="00B13205" w:rsidRDefault="00CB259B" w:rsidP="00137B94">
      <w:pPr>
        <w:numPr>
          <w:ilvl w:val="0"/>
          <w:numId w:val="21"/>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lastRenderedPageBreak/>
        <w:t>Push Migration –</w:t>
      </w:r>
      <w:r w:rsidRPr="00B13205">
        <w:rPr>
          <w:rFonts w:ascii="Roboto" w:eastAsia="Times New Roman" w:hAnsi="Roboto" w:cs="Times New Roman"/>
          <w:sz w:val="24"/>
          <w:szCs w:val="24"/>
        </w:rPr>
        <w:t> In push migration a task routinely checks the load on each processor and if it finds an imbalance then it evenly distributes load on each processors by moving the processes from overloaded to idle or less busy processors.</w:t>
      </w:r>
    </w:p>
    <w:p w:rsidR="00CB259B" w:rsidRPr="00B13205" w:rsidRDefault="00CB259B" w:rsidP="00137B94">
      <w:pPr>
        <w:numPr>
          <w:ilvl w:val="0"/>
          <w:numId w:val="21"/>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t>Pull Migration –</w:t>
      </w:r>
      <w:r w:rsidRPr="00B13205">
        <w:rPr>
          <w:rFonts w:ascii="Roboto" w:eastAsia="Times New Roman" w:hAnsi="Roboto" w:cs="Times New Roman"/>
          <w:sz w:val="24"/>
          <w:szCs w:val="24"/>
        </w:rPr>
        <w:t> Pull Migration occurs when an idle processor pulls a waiting task from a busy processor for its execution.</w:t>
      </w:r>
    </w:p>
    <w:p w:rsidR="00CB259B" w:rsidRPr="00B13205" w:rsidRDefault="00CB259B" w:rsidP="00137B94">
      <w:pPr>
        <w:spacing w:before="360" w:after="360" w:line="240" w:lineRule="auto"/>
        <w:jc w:val="both"/>
        <w:textAlignment w:val="baseline"/>
        <w:outlineLvl w:val="2"/>
        <w:rPr>
          <w:rFonts w:ascii="Roboto" w:eastAsia="Times New Roman" w:hAnsi="Roboto" w:cs="Times New Roman"/>
          <w:b/>
          <w:bCs/>
          <w:sz w:val="24"/>
          <w:szCs w:val="24"/>
        </w:rPr>
      </w:pPr>
      <w:r w:rsidRPr="00B13205">
        <w:rPr>
          <w:rFonts w:ascii="Roboto" w:eastAsia="Times New Roman" w:hAnsi="Roboto" w:cs="Times New Roman"/>
          <w:b/>
          <w:bCs/>
          <w:sz w:val="24"/>
          <w:szCs w:val="24"/>
        </w:rPr>
        <w:t>Multicore Processors –</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In multicore processors </w:t>
      </w:r>
      <w:r w:rsidRPr="00B13205">
        <w:rPr>
          <w:rFonts w:ascii="Roboto" w:eastAsia="Times New Roman" w:hAnsi="Roboto" w:cs="Times New Roman"/>
          <w:b/>
          <w:bCs/>
          <w:sz w:val="24"/>
          <w:szCs w:val="24"/>
          <w:bdr w:val="none" w:sz="0" w:space="0" w:color="auto" w:frame="1"/>
        </w:rPr>
        <w:t>multiple processor</w:t>
      </w:r>
      <w:r w:rsidRPr="00B13205">
        <w:rPr>
          <w:rFonts w:ascii="Roboto" w:eastAsia="Times New Roman" w:hAnsi="Roboto" w:cs="Times New Roman"/>
          <w:sz w:val="24"/>
          <w:szCs w:val="24"/>
        </w:rPr>
        <w:t> cores are places on the same physical chip. Each core has a register set to maintain its architectural state and thus appears to the operating system as a separate physical processor. </w:t>
      </w:r>
      <w:r w:rsidRPr="00B13205">
        <w:rPr>
          <w:rFonts w:ascii="Roboto" w:eastAsia="Times New Roman" w:hAnsi="Roboto" w:cs="Times New Roman"/>
          <w:b/>
          <w:bCs/>
          <w:sz w:val="24"/>
          <w:szCs w:val="24"/>
          <w:bdr w:val="none" w:sz="0" w:space="0" w:color="auto" w:frame="1"/>
        </w:rPr>
        <w:t>SMP systems</w:t>
      </w:r>
      <w:r w:rsidRPr="00B13205">
        <w:rPr>
          <w:rFonts w:ascii="Roboto" w:eastAsia="Times New Roman" w:hAnsi="Roboto" w:cs="Times New Roman"/>
          <w:sz w:val="24"/>
          <w:szCs w:val="24"/>
        </w:rPr>
        <w:t> that use multicore processors are faster and consume </w:t>
      </w:r>
      <w:r w:rsidRPr="00B13205">
        <w:rPr>
          <w:rFonts w:ascii="Roboto" w:eastAsia="Times New Roman" w:hAnsi="Roboto" w:cs="Times New Roman"/>
          <w:b/>
          <w:bCs/>
          <w:sz w:val="24"/>
          <w:szCs w:val="24"/>
          <w:bdr w:val="none" w:sz="0" w:space="0" w:color="auto" w:frame="1"/>
        </w:rPr>
        <w:t>less power</w:t>
      </w:r>
      <w:r w:rsidRPr="00B13205">
        <w:rPr>
          <w:rFonts w:ascii="Roboto" w:eastAsia="Times New Roman" w:hAnsi="Roboto" w:cs="Times New Roman"/>
          <w:sz w:val="24"/>
          <w:szCs w:val="24"/>
        </w:rPr>
        <w:t> than systems in which each processor has its own physical chip.</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However multicore processors may </w:t>
      </w:r>
      <w:r w:rsidRPr="00B13205">
        <w:rPr>
          <w:rFonts w:ascii="Roboto" w:eastAsia="Times New Roman" w:hAnsi="Roboto" w:cs="Times New Roman"/>
          <w:b/>
          <w:bCs/>
          <w:sz w:val="24"/>
          <w:szCs w:val="24"/>
          <w:bdr w:val="none" w:sz="0" w:space="0" w:color="auto" w:frame="1"/>
        </w:rPr>
        <w:t>complicate</w:t>
      </w:r>
      <w:r w:rsidRPr="00B13205">
        <w:rPr>
          <w:rFonts w:ascii="Roboto" w:eastAsia="Times New Roman" w:hAnsi="Roboto" w:cs="Times New Roman"/>
          <w:sz w:val="24"/>
          <w:szCs w:val="24"/>
        </w:rPr>
        <w:t> the scheduling problems. When processor accesses memory then it spends a significant amount of time waiting for the data to become available. This situation is called </w:t>
      </w:r>
      <w:r w:rsidRPr="00B13205">
        <w:rPr>
          <w:rFonts w:ascii="Roboto" w:eastAsia="Times New Roman" w:hAnsi="Roboto" w:cs="Times New Roman"/>
          <w:b/>
          <w:bCs/>
          <w:sz w:val="24"/>
          <w:szCs w:val="24"/>
          <w:bdr w:val="none" w:sz="0" w:space="0" w:color="auto" w:frame="1"/>
        </w:rPr>
        <w:t>MEMORY STALL</w:t>
      </w:r>
      <w:r w:rsidRPr="00B13205">
        <w:rPr>
          <w:rFonts w:ascii="Roboto" w:eastAsia="Times New Roman" w:hAnsi="Roboto" w:cs="Times New Roman"/>
          <w:sz w:val="24"/>
          <w:szCs w:val="24"/>
        </w:rPr>
        <w:t xml:space="preserve">. It occurs for various reasons such as cache miss, which is accessing the data that is not in the cache memory. In such cases the processor can spend </w:t>
      </w:r>
      <w:proofErr w:type="spellStart"/>
      <w:r w:rsidRPr="00B13205">
        <w:rPr>
          <w:rFonts w:ascii="Roboto" w:eastAsia="Times New Roman" w:hAnsi="Roboto" w:cs="Times New Roman"/>
          <w:sz w:val="24"/>
          <w:szCs w:val="24"/>
        </w:rPr>
        <w:t>upto</w:t>
      </w:r>
      <w:proofErr w:type="spellEnd"/>
      <w:r w:rsidRPr="00B13205">
        <w:rPr>
          <w:rFonts w:ascii="Roboto" w:eastAsia="Times New Roman" w:hAnsi="Roboto" w:cs="Times New Roman"/>
          <w:sz w:val="24"/>
          <w:szCs w:val="24"/>
        </w:rPr>
        <w:t xml:space="preserve"> fifty percent of its time waiting for data to become available from the memory. To solve this problem recent hardware designs have implemented multithreaded processor cores in which two or more hardware threads are assigned to each core. Therefore if one thread stalls while waiting for the memory, core can switch to another thread.</w:t>
      </w:r>
    </w:p>
    <w:p w:rsidR="00CB259B" w:rsidRPr="00B13205" w:rsidRDefault="00CB259B" w:rsidP="00137B94">
      <w:pPr>
        <w:spacing w:after="15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 xml:space="preserve">There are two ways to multithread a </w:t>
      </w:r>
      <w:proofErr w:type="gramStart"/>
      <w:r w:rsidRPr="00B13205">
        <w:rPr>
          <w:rFonts w:ascii="Roboto" w:eastAsia="Times New Roman" w:hAnsi="Roboto" w:cs="Times New Roman"/>
          <w:sz w:val="24"/>
          <w:szCs w:val="24"/>
        </w:rPr>
        <w:t>processor :</w:t>
      </w:r>
      <w:proofErr w:type="gramEnd"/>
    </w:p>
    <w:p w:rsidR="00CB259B" w:rsidRPr="00B13205" w:rsidRDefault="00CB259B" w:rsidP="00137B94">
      <w:pPr>
        <w:numPr>
          <w:ilvl w:val="0"/>
          <w:numId w:val="22"/>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t>Coarse-Grained Multithreading –</w:t>
      </w:r>
      <w:r w:rsidRPr="00B13205">
        <w:rPr>
          <w:rFonts w:ascii="Roboto" w:eastAsia="Times New Roman" w:hAnsi="Roboto" w:cs="Times New Roman"/>
          <w:sz w:val="24"/>
          <w:szCs w:val="24"/>
        </w:rPr>
        <w:t> In coarse grained multithreading a thread executes on a processor until a long latency event such as a memory stall occurs, because of the delay caused by the long latency event, the processor must switch to another thread to begin execution. The cost of switching between threads is high as the instruction pipeline must be terminated before the other thread can begin execution on the processor core. Once this new thread begins execution it begins filling the pipeline with its instructions.</w:t>
      </w:r>
    </w:p>
    <w:p w:rsidR="00CB259B" w:rsidRPr="00B13205" w:rsidRDefault="00CB259B" w:rsidP="00137B94">
      <w:pPr>
        <w:numPr>
          <w:ilvl w:val="0"/>
          <w:numId w:val="22"/>
        </w:numPr>
        <w:spacing w:after="0" w:line="240" w:lineRule="auto"/>
        <w:ind w:left="540"/>
        <w:jc w:val="both"/>
        <w:textAlignment w:val="baseline"/>
        <w:rPr>
          <w:rFonts w:ascii="Roboto" w:eastAsia="Times New Roman" w:hAnsi="Roboto" w:cs="Times New Roman"/>
          <w:sz w:val="24"/>
          <w:szCs w:val="24"/>
        </w:rPr>
      </w:pPr>
      <w:r w:rsidRPr="00B13205">
        <w:rPr>
          <w:rFonts w:ascii="Roboto" w:eastAsia="Times New Roman" w:hAnsi="Roboto" w:cs="Times New Roman"/>
          <w:b/>
          <w:bCs/>
          <w:sz w:val="24"/>
          <w:szCs w:val="24"/>
          <w:bdr w:val="none" w:sz="0" w:space="0" w:color="auto" w:frame="1"/>
        </w:rPr>
        <w:t>Fine-Grained Multithreading –</w:t>
      </w:r>
      <w:r w:rsidRPr="00B13205">
        <w:rPr>
          <w:rFonts w:ascii="Roboto" w:eastAsia="Times New Roman" w:hAnsi="Roboto" w:cs="Times New Roman"/>
          <w:sz w:val="24"/>
          <w:szCs w:val="24"/>
        </w:rPr>
        <w:t> </w:t>
      </w:r>
      <w:proofErr w:type="gramStart"/>
      <w:r w:rsidRPr="00B13205">
        <w:rPr>
          <w:rFonts w:ascii="Roboto" w:eastAsia="Times New Roman" w:hAnsi="Roboto" w:cs="Times New Roman"/>
          <w:sz w:val="24"/>
          <w:szCs w:val="24"/>
        </w:rPr>
        <w:t>This multithreading switches</w:t>
      </w:r>
      <w:proofErr w:type="gramEnd"/>
      <w:r w:rsidRPr="00B13205">
        <w:rPr>
          <w:rFonts w:ascii="Roboto" w:eastAsia="Times New Roman" w:hAnsi="Roboto" w:cs="Times New Roman"/>
          <w:sz w:val="24"/>
          <w:szCs w:val="24"/>
        </w:rPr>
        <w:t xml:space="preserve"> between threads at a much finer level mainly at the boundary of an instruction cycle. The architectural </w:t>
      </w:r>
      <w:proofErr w:type="gramStart"/>
      <w:r w:rsidRPr="00B13205">
        <w:rPr>
          <w:rFonts w:ascii="Roboto" w:eastAsia="Times New Roman" w:hAnsi="Roboto" w:cs="Times New Roman"/>
          <w:sz w:val="24"/>
          <w:szCs w:val="24"/>
        </w:rPr>
        <w:t>design of fine grained systems include</w:t>
      </w:r>
      <w:proofErr w:type="gramEnd"/>
      <w:r w:rsidRPr="00B13205">
        <w:rPr>
          <w:rFonts w:ascii="Roboto" w:eastAsia="Times New Roman" w:hAnsi="Roboto" w:cs="Times New Roman"/>
          <w:sz w:val="24"/>
          <w:szCs w:val="24"/>
        </w:rPr>
        <w:t xml:space="preserve"> logic for thread switching and as a result the cost of switching between threads is small.</w:t>
      </w:r>
    </w:p>
    <w:p w:rsidR="00CB259B" w:rsidRPr="00B13205" w:rsidRDefault="00CB259B" w:rsidP="00137B94">
      <w:pPr>
        <w:spacing w:before="360" w:after="360" w:line="240" w:lineRule="auto"/>
        <w:jc w:val="both"/>
        <w:textAlignment w:val="baseline"/>
        <w:outlineLvl w:val="2"/>
        <w:rPr>
          <w:rFonts w:ascii="Roboto" w:eastAsia="Times New Roman" w:hAnsi="Roboto" w:cs="Times New Roman"/>
          <w:b/>
          <w:bCs/>
          <w:sz w:val="24"/>
          <w:szCs w:val="24"/>
        </w:rPr>
      </w:pPr>
      <w:r w:rsidRPr="00B13205">
        <w:rPr>
          <w:rFonts w:ascii="Roboto" w:eastAsia="Times New Roman" w:hAnsi="Roboto" w:cs="Times New Roman"/>
          <w:b/>
          <w:bCs/>
          <w:sz w:val="24"/>
          <w:szCs w:val="24"/>
        </w:rPr>
        <w:t>Virtualization and Threading –</w:t>
      </w:r>
    </w:p>
    <w:p w:rsidR="00CB259B" w:rsidRPr="00B13205" w:rsidRDefault="00CB259B" w:rsidP="00137B94">
      <w:pPr>
        <w:spacing w:after="0" w:line="240" w:lineRule="auto"/>
        <w:jc w:val="both"/>
        <w:textAlignment w:val="baseline"/>
        <w:rPr>
          <w:rFonts w:ascii="Roboto" w:eastAsia="Times New Roman" w:hAnsi="Roboto" w:cs="Times New Roman"/>
          <w:sz w:val="24"/>
          <w:szCs w:val="24"/>
        </w:rPr>
      </w:pPr>
      <w:r w:rsidRPr="00B13205">
        <w:rPr>
          <w:rFonts w:ascii="Roboto" w:eastAsia="Times New Roman" w:hAnsi="Roboto" w:cs="Times New Roman"/>
          <w:sz w:val="24"/>
          <w:szCs w:val="24"/>
        </w:rPr>
        <w:t>In this type of </w:t>
      </w:r>
      <w:r w:rsidRPr="00B13205">
        <w:rPr>
          <w:rFonts w:ascii="Roboto" w:eastAsia="Times New Roman" w:hAnsi="Roboto" w:cs="Times New Roman"/>
          <w:b/>
          <w:bCs/>
          <w:sz w:val="24"/>
          <w:szCs w:val="24"/>
          <w:bdr w:val="none" w:sz="0" w:space="0" w:color="auto" w:frame="1"/>
        </w:rPr>
        <w:t>multiple-processor</w:t>
      </w:r>
      <w:r w:rsidRPr="00B13205">
        <w:rPr>
          <w:rFonts w:ascii="Roboto" w:eastAsia="Times New Roman" w:hAnsi="Roboto" w:cs="Times New Roman"/>
          <w:sz w:val="24"/>
          <w:szCs w:val="24"/>
        </w:rPr>
        <w:t xml:space="preserve"> scheduling even a single CPU system acts like a multiple-processor system. In a system with Virtualization, the virtualization presents one or more virtual CPU’s to each of virtual machines running on the system and then schedules the use of physical CPU’S among the virtual machines. Most virtualized environments have one host operating system and many guest operating systems. The host operating system creates and manages the virtual machines and each virtual machine has a guest operating system installed and applications running within that </w:t>
      </w:r>
      <w:proofErr w:type="spellStart"/>
      <w:r w:rsidRPr="00B13205">
        <w:rPr>
          <w:rFonts w:ascii="Roboto" w:eastAsia="Times New Roman" w:hAnsi="Roboto" w:cs="Times New Roman"/>
          <w:sz w:val="24"/>
          <w:szCs w:val="24"/>
        </w:rPr>
        <w:t>guest.Each</w:t>
      </w:r>
      <w:proofErr w:type="spellEnd"/>
      <w:r w:rsidRPr="00B13205">
        <w:rPr>
          <w:rFonts w:ascii="Roboto" w:eastAsia="Times New Roman" w:hAnsi="Roboto" w:cs="Times New Roman"/>
          <w:sz w:val="24"/>
          <w:szCs w:val="24"/>
        </w:rPr>
        <w:t xml:space="preserve"> guest operating system may be assigned for specific use </w:t>
      </w:r>
      <w:proofErr w:type="spellStart"/>
      <w:r w:rsidRPr="00B13205">
        <w:rPr>
          <w:rFonts w:ascii="Roboto" w:eastAsia="Times New Roman" w:hAnsi="Roboto" w:cs="Times New Roman"/>
          <w:sz w:val="24"/>
          <w:szCs w:val="24"/>
        </w:rPr>
        <w:t>cases</w:t>
      </w:r>
      <w:proofErr w:type="gramStart"/>
      <w:r w:rsidRPr="00B13205">
        <w:rPr>
          <w:rFonts w:ascii="Roboto" w:eastAsia="Times New Roman" w:hAnsi="Roboto" w:cs="Times New Roman"/>
          <w:sz w:val="24"/>
          <w:szCs w:val="24"/>
        </w:rPr>
        <w:t>,applications</w:t>
      </w:r>
      <w:proofErr w:type="spellEnd"/>
      <w:proofErr w:type="gramEnd"/>
      <w:r w:rsidRPr="00B13205">
        <w:rPr>
          <w:rFonts w:ascii="Roboto" w:eastAsia="Times New Roman" w:hAnsi="Roboto" w:cs="Times New Roman"/>
          <w:sz w:val="24"/>
          <w:szCs w:val="24"/>
        </w:rPr>
        <w:t xml:space="preserve">, and </w:t>
      </w:r>
      <w:proofErr w:type="spellStart"/>
      <w:r w:rsidRPr="00B13205">
        <w:rPr>
          <w:rFonts w:ascii="Roboto" w:eastAsia="Times New Roman" w:hAnsi="Roboto" w:cs="Times New Roman"/>
          <w:sz w:val="24"/>
          <w:szCs w:val="24"/>
        </w:rPr>
        <w:t>users,including</w:t>
      </w:r>
      <w:proofErr w:type="spellEnd"/>
      <w:r w:rsidRPr="00B13205">
        <w:rPr>
          <w:rFonts w:ascii="Roboto" w:eastAsia="Times New Roman" w:hAnsi="Roboto" w:cs="Times New Roman"/>
          <w:sz w:val="24"/>
          <w:szCs w:val="24"/>
        </w:rPr>
        <w:t xml:space="preserve"> time sharing or even real-time operation. Any guest operating-system scheduling algorithm that assumes a certain amount of progress in a given amount of time will be negatively impacted by the virtualization. In a time sharing operating system that tries to allot 100 milliseconds to each time slice to give users a reasonable response time. A given 100 millisecond time slice may take much more than 100 milliseconds of virtual CPU time. Depending on how busy the system is</w:t>
      </w:r>
      <w:proofErr w:type="gramStart"/>
      <w:r w:rsidRPr="00B13205">
        <w:rPr>
          <w:rFonts w:ascii="Roboto" w:eastAsia="Times New Roman" w:hAnsi="Roboto" w:cs="Times New Roman"/>
          <w:sz w:val="24"/>
          <w:szCs w:val="24"/>
        </w:rPr>
        <w:t>,</w:t>
      </w:r>
      <w:proofErr w:type="gramEnd"/>
      <w:r w:rsidRPr="00B13205">
        <w:rPr>
          <w:rFonts w:ascii="Roboto" w:eastAsia="Times New Roman" w:hAnsi="Roboto" w:cs="Times New Roman"/>
          <w:sz w:val="24"/>
          <w:szCs w:val="24"/>
        </w:rPr>
        <w:t xml:space="preserve"> the time slice may take a second or more which results in a very poor response time for users logged into that virtual machine. The net </w:t>
      </w:r>
      <w:r w:rsidRPr="00B13205">
        <w:rPr>
          <w:rFonts w:ascii="Roboto" w:eastAsia="Times New Roman" w:hAnsi="Roboto" w:cs="Times New Roman"/>
          <w:sz w:val="24"/>
          <w:szCs w:val="24"/>
        </w:rPr>
        <w:lastRenderedPageBreak/>
        <w:t xml:space="preserve">effect of such scheduling layering is that individual virtualized operating systems receive only a portion of the available CPU cycles, even though they believe they are receiving all cycles and that they are scheduling all of those </w:t>
      </w:r>
      <w:proofErr w:type="spellStart"/>
      <w:r w:rsidRPr="00B13205">
        <w:rPr>
          <w:rFonts w:ascii="Roboto" w:eastAsia="Times New Roman" w:hAnsi="Roboto" w:cs="Times New Roman"/>
          <w:sz w:val="24"/>
          <w:szCs w:val="24"/>
        </w:rPr>
        <w:t>cycles.Commonly</w:t>
      </w:r>
      <w:proofErr w:type="spellEnd"/>
      <w:r w:rsidRPr="00B13205">
        <w:rPr>
          <w:rFonts w:ascii="Roboto" w:eastAsia="Times New Roman" w:hAnsi="Roboto" w:cs="Times New Roman"/>
          <w:sz w:val="24"/>
          <w:szCs w:val="24"/>
        </w:rPr>
        <w:t>, the time-of-day clocks in virtual machines are incorrect because timers take no longer to trigger than they would on dedicated CPU’s.</w:t>
      </w:r>
    </w:p>
    <w:p w:rsidR="00CB259B" w:rsidRDefault="00CB259B" w:rsidP="00137B94">
      <w:pPr>
        <w:jc w:val="both"/>
      </w:pPr>
    </w:p>
    <w:p w:rsidR="000D1E0B" w:rsidRDefault="000D1E0B" w:rsidP="00137B94">
      <w:pPr>
        <w:spacing w:before="100" w:beforeAutospacing="1" w:after="100" w:afterAutospacing="1" w:line="240" w:lineRule="auto"/>
        <w:jc w:val="both"/>
        <w:outlineLvl w:val="0"/>
        <w:rPr>
          <w:rFonts w:ascii="Times New Roman" w:eastAsia="Times New Roman" w:hAnsi="Times New Roman" w:cs="Times New Roman"/>
          <w:b/>
          <w:bCs/>
          <w:color w:val="FF0000"/>
          <w:kern w:val="36"/>
          <w:sz w:val="48"/>
          <w:szCs w:val="48"/>
        </w:rPr>
      </w:pPr>
    </w:p>
    <w:p w:rsidR="00D306D9" w:rsidRPr="001C1BA3" w:rsidRDefault="00D306D9" w:rsidP="00137B94">
      <w:pPr>
        <w:spacing w:before="100" w:beforeAutospacing="1" w:after="100" w:afterAutospacing="1" w:line="240" w:lineRule="auto"/>
        <w:jc w:val="both"/>
        <w:outlineLvl w:val="0"/>
        <w:rPr>
          <w:rFonts w:ascii="Times New Roman" w:eastAsia="Times New Roman" w:hAnsi="Times New Roman" w:cs="Times New Roman"/>
          <w:b/>
          <w:bCs/>
          <w:color w:val="000000"/>
          <w:kern w:val="36"/>
          <w:sz w:val="48"/>
          <w:szCs w:val="48"/>
        </w:rPr>
      </w:pPr>
      <w:r w:rsidRPr="001C1BA3">
        <w:rPr>
          <w:rFonts w:ascii="Times New Roman" w:eastAsia="Times New Roman" w:hAnsi="Times New Roman" w:cs="Times New Roman"/>
          <w:b/>
          <w:bCs/>
          <w:color w:val="FF0000"/>
          <w:kern w:val="36"/>
          <w:sz w:val="48"/>
          <w:szCs w:val="48"/>
        </w:rPr>
        <w:t>Evaluation of Process Scheduling Algorithms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In the section above we looked at various scheduling algorithms. But how do we decide which one to use?</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The first thing we need to decide is how we will evaluate the algorithms. To do this we need to decide on the relative importance of the factors we listed above (Fairness, Efficiency, Response Times, Turnaround and Throughput). Only once we have decided on our evaluation method can we carry out the evaluation.</w:t>
      </w:r>
    </w:p>
    <w:p w:rsidR="00D306D9" w:rsidRPr="001C1BA3" w:rsidRDefault="00D306D9" w:rsidP="00137B94">
      <w:pPr>
        <w:spacing w:before="100" w:beforeAutospacing="1" w:after="100" w:afterAutospacing="1" w:line="240" w:lineRule="auto"/>
        <w:jc w:val="both"/>
        <w:outlineLvl w:val="2"/>
        <w:rPr>
          <w:rFonts w:ascii="Times New Roman" w:eastAsia="Times New Roman" w:hAnsi="Times New Roman" w:cs="Times New Roman"/>
          <w:b/>
          <w:bCs/>
          <w:color w:val="000000"/>
          <w:sz w:val="27"/>
          <w:szCs w:val="27"/>
        </w:rPr>
      </w:pPr>
      <w:r w:rsidRPr="001C1BA3">
        <w:rPr>
          <w:rFonts w:ascii="Times New Roman" w:eastAsia="Times New Roman" w:hAnsi="Times New Roman" w:cs="Times New Roman"/>
          <w:b/>
          <w:bCs/>
          <w:color w:val="000000"/>
          <w:sz w:val="27"/>
          <w:szCs w:val="27"/>
        </w:rPr>
        <w:t>Deterministic Modeling</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This evaluation method takes a predetermined workload and evaluates each algorithm using that workload.</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Assume we are presented with the following processes, which all arrive at time zero.</w:t>
      </w:r>
    </w:p>
    <w:tbl>
      <w:tblPr>
        <w:tblW w:w="2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42"/>
        <w:gridCol w:w="2250"/>
      </w:tblGrid>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b/>
                <w:bCs/>
                <w:sz w:val="24"/>
                <w:szCs w:val="24"/>
              </w:rPr>
              <w:t>Burst Time</w:t>
            </w:r>
          </w:p>
        </w:tc>
      </w:tr>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9</w:t>
            </w:r>
          </w:p>
        </w:tc>
      </w:tr>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33</w:t>
            </w:r>
          </w:p>
        </w:tc>
      </w:tr>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2</w:t>
            </w:r>
          </w:p>
        </w:tc>
      </w:tr>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P4</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5</w:t>
            </w:r>
          </w:p>
        </w:tc>
      </w:tr>
      <w:tr w:rsidR="00D306D9" w:rsidRPr="001C1BA3" w:rsidTr="004C2069">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P5</w:t>
            </w:r>
          </w:p>
        </w:tc>
        <w:tc>
          <w:tcPr>
            <w:tcW w:w="0" w:type="auto"/>
            <w:tcBorders>
              <w:top w:val="outset" w:sz="6" w:space="0" w:color="auto"/>
              <w:left w:val="outset" w:sz="6" w:space="0" w:color="auto"/>
              <w:bottom w:val="outset" w:sz="6" w:space="0" w:color="auto"/>
              <w:right w:val="outset" w:sz="6" w:space="0" w:color="auto"/>
            </w:tcBorders>
            <w:vAlign w:val="center"/>
            <w:hideMark/>
          </w:tcPr>
          <w:p w:rsidR="00D306D9" w:rsidRPr="001C1BA3" w:rsidRDefault="00D306D9" w:rsidP="00137B94">
            <w:pPr>
              <w:spacing w:after="0" w:line="240" w:lineRule="auto"/>
              <w:jc w:val="both"/>
              <w:rPr>
                <w:rFonts w:ascii="Times New Roman" w:eastAsia="Times New Roman" w:hAnsi="Times New Roman" w:cs="Times New Roman"/>
                <w:sz w:val="24"/>
                <w:szCs w:val="24"/>
              </w:rPr>
            </w:pPr>
            <w:r w:rsidRPr="001C1BA3">
              <w:rPr>
                <w:rFonts w:ascii="Times New Roman" w:eastAsia="Times New Roman" w:hAnsi="Times New Roman" w:cs="Times New Roman"/>
                <w:sz w:val="24"/>
                <w:szCs w:val="24"/>
              </w:rPr>
              <w:t>14</w:t>
            </w:r>
          </w:p>
        </w:tc>
      </w:tr>
    </w:tbl>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Which of the following algorithms will perform best on this workload?</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First Come First Served (FCFS), Non Preemptive Shortest Job First (SJF) and Round Robin (RR). Assume a quantum of 8 milliseconds.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Before looking at the </w:t>
      </w:r>
      <w:hyperlink r:id="rId105" w:history="1">
        <w:r w:rsidRPr="001C1BA3">
          <w:rPr>
            <w:rFonts w:ascii="Times New Roman" w:eastAsia="Times New Roman" w:hAnsi="Times New Roman" w:cs="Times New Roman"/>
            <w:color w:val="0000FF"/>
            <w:sz w:val="27"/>
            <w:u w:val="single"/>
          </w:rPr>
          <w:t>answers</w:t>
        </w:r>
      </w:hyperlink>
      <w:r w:rsidRPr="001C1BA3">
        <w:rPr>
          <w:rFonts w:ascii="Times New Roman" w:eastAsia="Times New Roman" w:hAnsi="Times New Roman" w:cs="Times New Roman"/>
          <w:color w:val="000000"/>
          <w:sz w:val="27"/>
          <w:szCs w:val="27"/>
        </w:rPr>
        <w:t>, try to calculate the figures for each algorithm.</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 xml:space="preserve">The </w:t>
      </w:r>
      <w:proofErr w:type="gramStart"/>
      <w:r w:rsidRPr="001C1BA3">
        <w:rPr>
          <w:rFonts w:ascii="Times New Roman" w:eastAsia="Times New Roman" w:hAnsi="Times New Roman" w:cs="Times New Roman"/>
          <w:color w:val="000000"/>
          <w:sz w:val="27"/>
          <w:szCs w:val="27"/>
        </w:rPr>
        <w:t>advantages of deterministic modeling is</w:t>
      </w:r>
      <w:proofErr w:type="gramEnd"/>
      <w:r w:rsidRPr="001C1BA3">
        <w:rPr>
          <w:rFonts w:ascii="Times New Roman" w:eastAsia="Times New Roman" w:hAnsi="Times New Roman" w:cs="Times New Roman"/>
          <w:color w:val="000000"/>
          <w:sz w:val="27"/>
          <w:szCs w:val="27"/>
        </w:rPr>
        <w:t xml:space="preserve"> that it is exact and fast to compute. The disadvantage is that it is only applicable to the workload that you use to test. As an </w:t>
      </w:r>
      <w:r w:rsidRPr="001C1BA3">
        <w:rPr>
          <w:rFonts w:ascii="Times New Roman" w:eastAsia="Times New Roman" w:hAnsi="Times New Roman" w:cs="Times New Roman"/>
          <w:color w:val="000000"/>
          <w:sz w:val="27"/>
          <w:szCs w:val="27"/>
        </w:rPr>
        <w:lastRenderedPageBreak/>
        <w:t>example, use the above workload but assume P1 only has a burst time of 8 milliseconds. What does this do to the average waiting time?</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Of course, the workload might be typical and scale up but generally deterministic modeling is too specific and requires too much knowledge about the workload.</w:t>
      </w:r>
    </w:p>
    <w:p w:rsidR="00D306D9" w:rsidRPr="001C1BA3" w:rsidRDefault="00D306D9" w:rsidP="00137B94">
      <w:pPr>
        <w:spacing w:before="100" w:beforeAutospacing="1" w:after="100" w:afterAutospacing="1" w:line="240" w:lineRule="auto"/>
        <w:jc w:val="both"/>
        <w:outlineLvl w:val="2"/>
        <w:rPr>
          <w:rFonts w:ascii="Times New Roman" w:eastAsia="Times New Roman" w:hAnsi="Times New Roman" w:cs="Times New Roman"/>
          <w:b/>
          <w:bCs/>
          <w:color w:val="000000"/>
          <w:sz w:val="27"/>
          <w:szCs w:val="27"/>
        </w:rPr>
      </w:pPr>
      <w:r w:rsidRPr="001C1BA3">
        <w:rPr>
          <w:rFonts w:ascii="Times New Roman" w:eastAsia="Times New Roman" w:hAnsi="Times New Roman" w:cs="Times New Roman"/>
          <w:b/>
          <w:bCs/>
          <w:color w:val="000000"/>
          <w:sz w:val="27"/>
          <w:szCs w:val="27"/>
        </w:rPr>
        <w:t>Queuing Models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Another method of evaluating scheduling algorithms is to use queuing theory. Using data from real processes we can arrive at a probability distribution for the length of a burst time and the I/O times for a process. We can now generate these times with a certain distribution.</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We can also generate arrival times for processes (arrival time distribution).</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If we define a queue for the CPU and a queue for each I/O device we can test the various scheduling algorithms using queuing theory.</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Knowing the arrival rates and the service rates we can calculate various figures such as average queue length, average wait time, CPU utilization etc.</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One useful formula is </w:t>
      </w:r>
      <w:proofErr w:type="gramStart"/>
      <w:r w:rsidRPr="001C1BA3">
        <w:rPr>
          <w:rFonts w:ascii="Times New Roman" w:eastAsia="Times New Roman" w:hAnsi="Times New Roman" w:cs="Times New Roman"/>
          <w:b/>
          <w:bCs/>
          <w:i/>
          <w:iCs/>
          <w:color w:val="000000"/>
          <w:sz w:val="27"/>
          <w:szCs w:val="27"/>
        </w:rPr>
        <w:t>Little's</w:t>
      </w:r>
      <w:proofErr w:type="gramEnd"/>
      <w:r w:rsidRPr="001C1BA3">
        <w:rPr>
          <w:rFonts w:ascii="Times New Roman" w:eastAsia="Times New Roman" w:hAnsi="Times New Roman" w:cs="Times New Roman"/>
          <w:b/>
          <w:bCs/>
          <w:i/>
          <w:iCs/>
          <w:color w:val="000000"/>
          <w:sz w:val="27"/>
          <w:szCs w:val="27"/>
        </w:rPr>
        <w:t xml:space="preserve"> Formula.</w:t>
      </w:r>
    </w:p>
    <w:p w:rsidR="00D306D9" w:rsidRPr="001C1BA3" w:rsidRDefault="00D306D9" w:rsidP="00137B94">
      <w:pPr>
        <w:spacing w:beforeAutospacing="1" w:after="100" w:afterAutospacing="1" w:line="240" w:lineRule="auto"/>
        <w:jc w:val="both"/>
        <w:rPr>
          <w:rFonts w:ascii="Times New Roman" w:eastAsia="Times New Roman" w:hAnsi="Times New Roman" w:cs="Times New Roman"/>
          <w:color w:val="000000"/>
          <w:sz w:val="27"/>
          <w:szCs w:val="27"/>
        </w:rPr>
      </w:pPr>
      <w:r w:rsidRPr="001C1BA3">
        <w:rPr>
          <w:rFonts w:ascii="Courier New" w:eastAsia="Times New Roman" w:hAnsi="Courier New" w:cs="Courier New"/>
          <w:color w:val="000000"/>
          <w:sz w:val="27"/>
          <w:szCs w:val="27"/>
        </w:rPr>
        <w:t xml:space="preserve">n = </w:t>
      </w:r>
      <w:proofErr w:type="spellStart"/>
      <w:r w:rsidRPr="001C1BA3">
        <w:rPr>
          <w:rFonts w:ascii="Courier New" w:eastAsia="Times New Roman" w:hAnsi="Courier New" w:cs="Courier New"/>
          <w:color w:val="000000"/>
          <w:sz w:val="27"/>
          <w:szCs w:val="27"/>
        </w:rPr>
        <w:t>λw</w:t>
      </w:r>
      <w:proofErr w:type="spellEnd"/>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Where</w:t>
      </w:r>
    </w:p>
    <w:p w:rsidR="00D306D9" w:rsidRPr="001C1BA3" w:rsidRDefault="00D306D9" w:rsidP="00137B94">
      <w:pPr>
        <w:spacing w:beforeAutospacing="1" w:after="100" w:afterAutospacing="1" w:line="240" w:lineRule="auto"/>
        <w:jc w:val="both"/>
        <w:rPr>
          <w:rFonts w:ascii="Times New Roman" w:eastAsia="Times New Roman" w:hAnsi="Times New Roman" w:cs="Times New Roman"/>
          <w:color w:val="000000"/>
          <w:sz w:val="27"/>
          <w:szCs w:val="27"/>
        </w:rPr>
      </w:pPr>
      <w:proofErr w:type="gramStart"/>
      <w:r w:rsidRPr="001C1BA3">
        <w:rPr>
          <w:rFonts w:ascii="Courier New" w:eastAsia="Times New Roman" w:hAnsi="Courier New" w:cs="Courier New"/>
          <w:color w:val="000000"/>
          <w:sz w:val="27"/>
          <w:szCs w:val="27"/>
        </w:rPr>
        <w:t>n</w:t>
      </w:r>
      <w:proofErr w:type="gramEnd"/>
      <w:r w:rsidRPr="001C1BA3">
        <w:rPr>
          <w:rFonts w:ascii="Times New Roman" w:eastAsia="Times New Roman" w:hAnsi="Times New Roman" w:cs="Times New Roman"/>
          <w:color w:val="000000"/>
          <w:sz w:val="27"/>
          <w:szCs w:val="27"/>
        </w:rPr>
        <w:t> is the average queue length</w:t>
      </w:r>
      <w:r w:rsidRPr="001C1BA3">
        <w:rPr>
          <w:rFonts w:ascii="Times New Roman" w:eastAsia="Times New Roman" w:hAnsi="Times New Roman" w:cs="Times New Roman"/>
          <w:color w:val="000000"/>
          <w:sz w:val="27"/>
          <w:szCs w:val="27"/>
        </w:rPr>
        <w:br/>
      </w:r>
      <w:r w:rsidRPr="001C1BA3">
        <w:rPr>
          <w:rFonts w:ascii="Courier New" w:eastAsia="Times New Roman" w:hAnsi="Courier New" w:cs="Courier New"/>
          <w:color w:val="000000"/>
          <w:sz w:val="27"/>
          <w:szCs w:val="27"/>
        </w:rPr>
        <w:t>λ</w:t>
      </w:r>
      <w:r w:rsidRPr="001C1BA3">
        <w:rPr>
          <w:rFonts w:ascii="Times New Roman" w:eastAsia="Times New Roman" w:hAnsi="Times New Roman" w:cs="Times New Roman"/>
          <w:color w:val="000000"/>
          <w:sz w:val="27"/>
          <w:szCs w:val="27"/>
        </w:rPr>
        <w:t> is the average arrival rate for new processes (e.g. five a second)</w:t>
      </w:r>
      <w:r w:rsidRPr="001C1BA3">
        <w:rPr>
          <w:rFonts w:ascii="Times New Roman" w:eastAsia="Times New Roman" w:hAnsi="Times New Roman" w:cs="Times New Roman"/>
          <w:color w:val="000000"/>
          <w:sz w:val="27"/>
          <w:szCs w:val="27"/>
        </w:rPr>
        <w:br/>
      </w:r>
      <w:r w:rsidRPr="001C1BA3">
        <w:rPr>
          <w:rFonts w:ascii="Courier New" w:eastAsia="Times New Roman" w:hAnsi="Courier New" w:cs="Courier New"/>
          <w:color w:val="000000"/>
          <w:sz w:val="27"/>
          <w:szCs w:val="27"/>
        </w:rPr>
        <w:t>w</w:t>
      </w:r>
      <w:r w:rsidRPr="001C1BA3">
        <w:rPr>
          <w:rFonts w:ascii="Times New Roman" w:eastAsia="Times New Roman" w:hAnsi="Times New Roman" w:cs="Times New Roman"/>
          <w:color w:val="000000"/>
          <w:sz w:val="27"/>
          <w:szCs w:val="27"/>
        </w:rPr>
        <w:t> is the average waiting time in the queue</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Knowing two of these values we can, obviously, calculate the third. For example, if we know that eight processes arrive every second and there are normally sixteen processes in the queue we can compute that the average waiting time per process is two seconds.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The main disadvantage of using queuing models is that it is not always easy to define realistic distribution times and we have to make assumptions. This results in the model only being an approximation of what actually happens.</w:t>
      </w:r>
    </w:p>
    <w:p w:rsidR="00D306D9" w:rsidRPr="001C1BA3" w:rsidRDefault="00D306D9" w:rsidP="00137B94">
      <w:pPr>
        <w:spacing w:before="100" w:beforeAutospacing="1" w:after="100" w:afterAutospacing="1" w:line="240" w:lineRule="auto"/>
        <w:jc w:val="both"/>
        <w:outlineLvl w:val="2"/>
        <w:rPr>
          <w:rFonts w:ascii="Times New Roman" w:eastAsia="Times New Roman" w:hAnsi="Times New Roman" w:cs="Times New Roman"/>
          <w:b/>
          <w:bCs/>
          <w:color w:val="000000"/>
          <w:sz w:val="27"/>
          <w:szCs w:val="27"/>
        </w:rPr>
      </w:pPr>
      <w:r w:rsidRPr="001C1BA3">
        <w:rPr>
          <w:rFonts w:ascii="Times New Roman" w:eastAsia="Times New Roman" w:hAnsi="Times New Roman" w:cs="Times New Roman"/>
          <w:b/>
          <w:bCs/>
          <w:color w:val="000000"/>
          <w:sz w:val="27"/>
          <w:szCs w:val="27"/>
        </w:rPr>
        <w:t>Simulations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Rather than using queuing models we simulate a computer. A Variable, representing a clock is incremented. At each increment the state of the simulation is updated.</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lastRenderedPageBreak/>
        <w:t xml:space="preserve">Statistics are gathered at each clock tick so that the system performance can be </w:t>
      </w:r>
      <w:proofErr w:type="spellStart"/>
      <w:r w:rsidRPr="001C1BA3">
        <w:rPr>
          <w:rFonts w:ascii="Times New Roman" w:eastAsia="Times New Roman" w:hAnsi="Times New Roman" w:cs="Times New Roman"/>
          <w:color w:val="000000"/>
          <w:sz w:val="27"/>
          <w:szCs w:val="27"/>
        </w:rPr>
        <w:t>analysed</w:t>
      </w:r>
      <w:proofErr w:type="spellEnd"/>
      <w:r w:rsidRPr="001C1BA3">
        <w:rPr>
          <w:rFonts w:ascii="Times New Roman" w:eastAsia="Times New Roman" w:hAnsi="Times New Roman" w:cs="Times New Roman"/>
          <w:color w:val="000000"/>
          <w:sz w:val="27"/>
          <w:szCs w:val="27"/>
        </w:rPr>
        <w:t>.</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The data to drive the simulation can be generated in the same way as the queuing model, although this leads to similar problems.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Alternatively, we can use trace data. This is data collected from real processes on real machines and is fed into the simulation. This can often provide good results and good comparisons over a range of scheduling algorithms.</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However, simulations can take a long time to run, can take a long time to implement and the trace data may be difficult to collect and require large amounts of storage.</w:t>
      </w:r>
    </w:p>
    <w:p w:rsidR="00D306D9" w:rsidRPr="001C1BA3" w:rsidRDefault="00D306D9" w:rsidP="00137B94">
      <w:pPr>
        <w:spacing w:before="100" w:beforeAutospacing="1" w:after="100" w:afterAutospacing="1" w:line="240" w:lineRule="auto"/>
        <w:jc w:val="both"/>
        <w:outlineLvl w:val="2"/>
        <w:rPr>
          <w:rFonts w:ascii="Times New Roman" w:eastAsia="Times New Roman" w:hAnsi="Times New Roman" w:cs="Times New Roman"/>
          <w:b/>
          <w:bCs/>
          <w:color w:val="000000"/>
          <w:sz w:val="27"/>
          <w:szCs w:val="27"/>
        </w:rPr>
      </w:pPr>
      <w:r w:rsidRPr="001C1BA3">
        <w:rPr>
          <w:rFonts w:ascii="Times New Roman" w:eastAsia="Times New Roman" w:hAnsi="Times New Roman" w:cs="Times New Roman"/>
          <w:b/>
          <w:bCs/>
          <w:color w:val="000000"/>
          <w:sz w:val="27"/>
          <w:szCs w:val="27"/>
        </w:rPr>
        <w:t>Implementation</w:t>
      </w:r>
    </w:p>
    <w:p w:rsidR="00D306D9" w:rsidRPr="001C1BA3" w:rsidRDefault="00D306D9" w:rsidP="00137B94">
      <w:pPr>
        <w:spacing w:before="100"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The best way to compare algorithms is to implement them on real machines. This will give the best results but does have a number of disadvantages.</w:t>
      </w:r>
    </w:p>
    <w:p w:rsidR="00D306D9" w:rsidRPr="001C1BA3" w:rsidRDefault="00D306D9" w:rsidP="00137B94">
      <w:pPr>
        <w:spacing w:beforeAutospacing="1" w:after="100" w:afterAutospacing="1" w:line="240" w:lineRule="auto"/>
        <w:jc w:val="both"/>
        <w:rPr>
          <w:rFonts w:ascii="Times New Roman" w:eastAsia="Times New Roman" w:hAnsi="Times New Roman" w:cs="Times New Roman"/>
          <w:color w:val="000000"/>
          <w:sz w:val="27"/>
          <w:szCs w:val="27"/>
        </w:rPr>
      </w:pPr>
      <w:r w:rsidRPr="001C1BA3">
        <w:rPr>
          <w:rFonts w:ascii="Times New Roman" w:eastAsia="Times New Roman" w:hAnsi="Times New Roman" w:cs="Times New Roman"/>
          <w:color w:val="000000"/>
          <w:sz w:val="27"/>
          <w:szCs w:val="27"/>
        </w:rPr>
        <w:t>· It is expensive as the algorithm has to be written and then implemented on real hardware.</w:t>
      </w:r>
      <w:r w:rsidRPr="001C1BA3">
        <w:rPr>
          <w:rFonts w:ascii="Times New Roman" w:eastAsia="Times New Roman" w:hAnsi="Times New Roman" w:cs="Times New Roman"/>
          <w:color w:val="000000"/>
          <w:sz w:val="27"/>
          <w:szCs w:val="27"/>
        </w:rPr>
        <w:br/>
        <w:t>· If typical workloads are to be monitored, the scheduling algorithm must be used in a live situation. Users may not be happy with an environment that is constantly changing.</w:t>
      </w:r>
      <w:r w:rsidRPr="001C1BA3">
        <w:rPr>
          <w:rFonts w:ascii="Times New Roman" w:eastAsia="Times New Roman" w:hAnsi="Times New Roman" w:cs="Times New Roman"/>
          <w:color w:val="000000"/>
          <w:sz w:val="27"/>
          <w:szCs w:val="27"/>
        </w:rPr>
        <w:br/>
        <w:t>· If we find a scheduling algorithm that performs well there is no guarantee that this state will continue if the workload or environment changes.</w:t>
      </w:r>
    </w:p>
    <w:p w:rsidR="00D306D9" w:rsidRDefault="00D306D9" w:rsidP="00137B94">
      <w:pPr>
        <w:jc w:val="both"/>
      </w:pPr>
    </w:p>
    <w:p w:rsidR="00D306D9" w:rsidRDefault="00D306D9" w:rsidP="00137B94">
      <w:pPr>
        <w:jc w:val="both"/>
      </w:pPr>
    </w:p>
    <w:p w:rsidR="00D306D9" w:rsidRDefault="00D306D9" w:rsidP="00137B94">
      <w:pPr>
        <w:jc w:val="both"/>
      </w:pPr>
    </w:p>
    <w:p w:rsidR="00CD5235" w:rsidRPr="00CD5235" w:rsidRDefault="00CD5235" w:rsidP="00137B94">
      <w:pPr>
        <w:spacing w:after="144" w:line="360" w:lineRule="atLeast"/>
        <w:ind w:left="48" w:right="48"/>
        <w:jc w:val="both"/>
        <w:rPr>
          <w:rFonts w:ascii="Verdana" w:eastAsia="Times New Roman" w:hAnsi="Verdana" w:cs="Times New Roman"/>
          <w:color w:val="000000"/>
          <w:sz w:val="24"/>
          <w:szCs w:val="24"/>
        </w:rPr>
      </w:pPr>
      <w:r w:rsidRPr="00CD5235">
        <w:rPr>
          <w:rFonts w:ascii="Verdana" w:eastAsia="Times New Roman" w:hAnsi="Verdana" w:cs="Times New Roman"/>
          <w:b/>
          <w:bCs/>
          <w:color w:val="000000"/>
          <w:sz w:val="36"/>
        </w:rPr>
        <w:t>Algorithm Evaluation</w:t>
      </w:r>
    </w:p>
    <w:p w:rsidR="00CD5235" w:rsidRPr="00232D54" w:rsidRDefault="00CD5235" w:rsidP="00137B94">
      <w:pPr>
        <w:spacing w:after="144" w:line="360" w:lineRule="atLeast"/>
        <w:ind w:left="48" w:right="48"/>
        <w:jc w:val="both"/>
        <w:rPr>
          <w:rFonts w:ascii="Verdana" w:eastAsia="Times New Roman" w:hAnsi="Verdana" w:cs="Times New Roman"/>
          <w:color w:val="000000"/>
          <w:sz w:val="24"/>
          <w:szCs w:val="24"/>
        </w:rPr>
      </w:pPr>
      <w:r w:rsidRPr="00232D54">
        <w:rPr>
          <w:rFonts w:ascii="Verdana" w:eastAsia="Times New Roman" w:hAnsi="Verdana" w:cs="Times New Roman"/>
          <w:color w:val="000000"/>
          <w:sz w:val="24"/>
          <w:szCs w:val="24"/>
        </w:rPr>
        <w:t>How do we select a CPU scheduling algorithm for a particular system?</w:t>
      </w:r>
    </w:p>
    <w:p w:rsidR="00CD5235" w:rsidRPr="00232D54" w:rsidRDefault="00CD5235" w:rsidP="00137B94">
      <w:pPr>
        <w:spacing w:after="144" w:line="360" w:lineRule="atLeast"/>
        <w:ind w:left="48" w:right="48"/>
        <w:jc w:val="both"/>
        <w:rPr>
          <w:rFonts w:ascii="Verdana" w:eastAsia="Times New Roman" w:hAnsi="Verdana" w:cs="Times New Roman"/>
          <w:color w:val="000000"/>
          <w:sz w:val="24"/>
          <w:szCs w:val="24"/>
        </w:rPr>
      </w:pPr>
      <w:r w:rsidRPr="00232D54">
        <w:rPr>
          <w:rFonts w:ascii="Verdana" w:eastAsia="Times New Roman" w:hAnsi="Verdana" w:cs="Times New Roman"/>
          <w:color w:val="000000"/>
          <w:sz w:val="24"/>
          <w:szCs w:val="24"/>
        </w:rPr>
        <w:t>There are many scheduling algorithms, each with its own parameters. As a result, selecting an algorithm can be difficult. The first problem is defining the criteria to be used in selecting an algorithm. Criteria are often defined in terms of CPU utilization, response time, or throughput. To select an algorithm, we must first define the relative importance of these measures. Our criteria may include several measures, such as:</w:t>
      </w:r>
    </w:p>
    <w:p w:rsidR="00CD5235" w:rsidRPr="00232D54" w:rsidRDefault="00CD5235" w:rsidP="00137B94">
      <w:pPr>
        <w:numPr>
          <w:ilvl w:val="0"/>
          <w:numId w:val="17"/>
        </w:numPr>
        <w:spacing w:before="100" w:beforeAutospacing="1" w:after="100" w:afterAutospacing="1" w:line="360" w:lineRule="atLeast"/>
        <w:jc w:val="both"/>
        <w:rPr>
          <w:rFonts w:ascii="Verdana" w:eastAsia="Times New Roman" w:hAnsi="Verdana" w:cs="Times New Roman"/>
          <w:color w:val="000000"/>
          <w:sz w:val="24"/>
          <w:szCs w:val="24"/>
        </w:rPr>
      </w:pPr>
      <w:r w:rsidRPr="00232D54">
        <w:rPr>
          <w:rFonts w:ascii="Verdana" w:eastAsia="Times New Roman" w:hAnsi="Verdana" w:cs="Times New Roman"/>
          <w:color w:val="000000"/>
          <w:sz w:val="24"/>
          <w:szCs w:val="24"/>
        </w:rPr>
        <w:t>Maximizing CPU utilization under the constraint that the maximum response time is 1 second</w:t>
      </w:r>
    </w:p>
    <w:p w:rsidR="00CD5235" w:rsidRPr="00232D54" w:rsidRDefault="00CD5235" w:rsidP="00137B94">
      <w:pPr>
        <w:numPr>
          <w:ilvl w:val="0"/>
          <w:numId w:val="17"/>
        </w:numPr>
        <w:spacing w:before="100" w:beforeAutospacing="1" w:after="100" w:afterAutospacing="1" w:line="360" w:lineRule="atLeast"/>
        <w:jc w:val="both"/>
        <w:rPr>
          <w:rFonts w:ascii="Verdana" w:eastAsia="Times New Roman" w:hAnsi="Verdana" w:cs="Times New Roman"/>
          <w:color w:val="000000"/>
          <w:sz w:val="24"/>
          <w:szCs w:val="24"/>
        </w:rPr>
      </w:pPr>
      <w:r w:rsidRPr="00232D54">
        <w:rPr>
          <w:rFonts w:ascii="Verdana" w:eastAsia="Times New Roman" w:hAnsi="Verdana" w:cs="Times New Roman"/>
          <w:color w:val="000000"/>
          <w:sz w:val="24"/>
          <w:szCs w:val="24"/>
        </w:rPr>
        <w:lastRenderedPageBreak/>
        <w:t xml:space="preserve">Maximizing throughput such that turnaround time is (on average) linearly proportional to total execution time Once the selection criteria have been defined, we want to evaluate the algorithms under </w:t>
      </w:r>
      <w:proofErr w:type="spellStart"/>
      <w:r w:rsidRPr="00232D54">
        <w:rPr>
          <w:rFonts w:ascii="Verdana" w:eastAsia="Times New Roman" w:hAnsi="Verdana" w:cs="Times New Roman"/>
          <w:color w:val="000000"/>
          <w:sz w:val="24"/>
          <w:szCs w:val="24"/>
        </w:rPr>
        <w:t>consideration.We</w:t>
      </w:r>
      <w:proofErr w:type="spellEnd"/>
      <w:r w:rsidRPr="00232D54">
        <w:rPr>
          <w:rFonts w:ascii="Verdana" w:eastAsia="Times New Roman" w:hAnsi="Verdana" w:cs="Times New Roman"/>
          <w:color w:val="000000"/>
          <w:sz w:val="24"/>
          <w:szCs w:val="24"/>
        </w:rPr>
        <w:t xml:space="preserve"> next describe the various evaluation methods we can use.</w:t>
      </w:r>
    </w:p>
    <w:p w:rsidR="00CD5235" w:rsidRPr="00232D54" w:rsidRDefault="00CD5235" w:rsidP="00137B94">
      <w:pPr>
        <w:spacing w:after="144" w:line="360" w:lineRule="atLeast"/>
        <w:ind w:left="48" w:right="48"/>
        <w:jc w:val="both"/>
        <w:rPr>
          <w:rFonts w:ascii="Verdana" w:eastAsia="Times New Roman" w:hAnsi="Verdana" w:cs="Times New Roman"/>
          <w:color w:val="000000"/>
          <w:sz w:val="24"/>
          <w:szCs w:val="24"/>
        </w:rPr>
      </w:pPr>
      <w:r w:rsidRPr="00232D54">
        <w:rPr>
          <w:rFonts w:ascii="Verdana" w:eastAsia="Times New Roman" w:hAnsi="Verdana" w:cs="Times New Roman"/>
          <w:b/>
          <w:bCs/>
          <w:color w:val="000000"/>
          <w:sz w:val="24"/>
          <w:szCs w:val="24"/>
        </w:rPr>
        <w:t>Deterministic Modeling</w:t>
      </w:r>
    </w:p>
    <w:p w:rsidR="00CD5235" w:rsidRPr="00232D54" w:rsidRDefault="00CD5235" w:rsidP="00137B94">
      <w:pPr>
        <w:spacing w:after="144" w:line="360" w:lineRule="atLeast"/>
        <w:ind w:left="48" w:right="48"/>
        <w:jc w:val="both"/>
        <w:rPr>
          <w:rFonts w:ascii="Verdana" w:eastAsia="Times New Roman" w:hAnsi="Verdana" w:cs="Times New Roman"/>
          <w:color w:val="000000"/>
          <w:sz w:val="24"/>
          <w:szCs w:val="24"/>
        </w:rPr>
      </w:pPr>
      <w:r w:rsidRPr="00232D54">
        <w:rPr>
          <w:rFonts w:ascii="Verdana" w:eastAsia="Times New Roman" w:hAnsi="Verdana" w:cs="Times New Roman"/>
          <w:color w:val="000000"/>
          <w:sz w:val="24"/>
          <w:szCs w:val="24"/>
        </w:rPr>
        <w:t>One major class of evaluation methods is analytic evaluation. Analytic evaluation uses the given algorithm and the system workload to produce a formula or number that evaluates the performance of the algorithm for that workload. One type of analytic evaluation is deterministic modeling. This method takes a particular predetermined workload and defines the performance of each algorithm for that workload. For example, assume that we have the workload shown below. All five processes arrive at time 0, in the order given, with the length of the CPU burst given in milliseconds:</w:t>
      </w:r>
    </w:p>
    <w:p w:rsidR="00D306D9" w:rsidRDefault="00CD5235" w:rsidP="00137B94">
      <w:pPr>
        <w:jc w:val="both"/>
      </w:pPr>
      <w:r w:rsidRPr="00232D54">
        <w:rPr>
          <w:noProof/>
          <w:sz w:val="24"/>
          <w:szCs w:val="24"/>
        </w:rPr>
        <w:drawing>
          <wp:inline distT="0" distB="0" distL="0" distR="0">
            <wp:extent cx="4391025" cy="2428875"/>
            <wp:effectExtent l="19050" t="0" r="9525" b="0"/>
            <wp:docPr id="6" name="Picture 8" descr="Algorithm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gorithm Evaluation "/>
                    <pic:cNvPicPr>
                      <a:picLocks noChangeAspect="1" noChangeArrowheads="1"/>
                    </pic:cNvPicPr>
                  </pic:nvPicPr>
                  <pic:blipFill>
                    <a:blip r:embed="rId106"/>
                    <a:srcRect/>
                    <a:stretch>
                      <a:fillRect/>
                    </a:stretch>
                  </pic:blipFill>
                  <pic:spPr bwMode="auto">
                    <a:xfrm>
                      <a:off x="0" y="0"/>
                      <a:ext cx="4391025" cy="2428875"/>
                    </a:xfrm>
                    <a:prstGeom prst="rect">
                      <a:avLst/>
                    </a:prstGeom>
                    <a:noFill/>
                    <a:ln w="9525">
                      <a:noFill/>
                      <a:miter lim="800000"/>
                      <a:headEnd/>
                      <a:tailEnd/>
                    </a:ln>
                  </pic:spPr>
                </pic:pic>
              </a:graphicData>
            </a:graphic>
          </wp:inline>
        </w:drawing>
      </w:r>
      <w:r w:rsidRPr="00232D54">
        <w:rPr>
          <w:sz w:val="24"/>
          <w:szCs w:val="24"/>
        </w:rPr>
        <w:br/>
      </w:r>
    </w:p>
    <w:p w:rsidR="00D306D9" w:rsidRDefault="00D306D9" w:rsidP="00137B94">
      <w:pPr>
        <w:jc w:val="both"/>
      </w:pPr>
    </w:p>
    <w:p w:rsidR="00D306D9" w:rsidRDefault="00D306D9" w:rsidP="00137B94">
      <w:pPr>
        <w:jc w:val="both"/>
      </w:pPr>
    </w:p>
    <w:p w:rsidR="00D306D9" w:rsidRDefault="00CD5235" w:rsidP="00137B94">
      <w:pPr>
        <w:jc w:val="both"/>
      </w:pPr>
      <w:r>
        <w:rPr>
          <w:noProof/>
        </w:rPr>
        <w:lastRenderedPageBreak/>
        <w:drawing>
          <wp:inline distT="0" distB="0" distL="0" distR="0">
            <wp:extent cx="6534150" cy="6181725"/>
            <wp:effectExtent l="19050" t="0" r="0" b="0"/>
            <wp:docPr id="11" name="Picture 11" descr="Algorithm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gorithm Evaluation "/>
                    <pic:cNvPicPr>
                      <a:picLocks noChangeAspect="1" noChangeArrowheads="1"/>
                    </pic:cNvPicPr>
                  </pic:nvPicPr>
                  <pic:blipFill>
                    <a:blip r:embed="rId107"/>
                    <a:srcRect/>
                    <a:stretch>
                      <a:fillRect/>
                    </a:stretch>
                  </pic:blipFill>
                  <pic:spPr bwMode="auto">
                    <a:xfrm>
                      <a:off x="0" y="0"/>
                      <a:ext cx="6534150" cy="6181725"/>
                    </a:xfrm>
                    <a:prstGeom prst="rect">
                      <a:avLst/>
                    </a:prstGeom>
                    <a:noFill/>
                    <a:ln w="9525">
                      <a:noFill/>
                      <a:miter lim="800000"/>
                      <a:headEnd/>
                      <a:tailEnd/>
                    </a:ln>
                  </pic:spPr>
                </pic:pic>
              </a:graphicData>
            </a:graphic>
          </wp:inline>
        </w:drawing>
      </w:r>
    </w:p>
    <w:p w:rsidR="00D306D9" w:rsidRDefault="00D306D9" w:rsidP="00137B94">
      <w:pPr>
        <w:jc w:val="both"/>
      </w:pPr>
    </w:p>
    <w:p w:rsidR="00D306D9" w:rsidRDefault="00D306D9" w:rsidP="00137B94">
      <w:pPr>
        <w:jc w:val="both"/>
      </w:pP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Deterministic modeling is simple and fast. It gives us exact numbers, allowing us to compare the algorithms. However, it requires exact numbers for input, and its answers apply only to those cases. The main uses of deterministic modeling are in describing scheduling algorithms and providing examples.</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lastRenderedPageBreak/>
        <w:t>In cases where we are running the same program over and over again and can measure the program's processing requirements exactly, we may be able to use deterministic modeling to select a scheduling algorithm. Furthermore, over a set of examples, deterministic modeling may indicate trends that can then be analyzed and proved separately.</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For example, it can be shown that, for the environment described (all processes and their times available at time 0), the SJF policy will always result in the minimum waiting time.</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proofErr w:type="spellStart"/>
      <w:r>
        <w:rPr>
          <w:rStyle w:val="Strong"/>
          <w:rFonts w:ascii="Verdana" w:hAnsi="Verdana"/>
          <w:color w:val="000000"/>
          <w:sz w:val="33"/>
          <w:szCs w:val="33"/>
        </w:rPr>
        <w:t>Queueing</w:t>
      </w:r>
      <w:proofErr w:type="spellEnd"/>
      <w:r>
        <w:rPr>
          <w:rStyle w:val="Strong"/>
          <w:rFonts w:ascii="Verdana" w:hAnsi="Verdana"/>
          <w:color w:val="000000"/>
          <w:sz w:val="33"/>
          <w:szCs w:val="33"/>
        </w:rPr>
        <w:t xml:space="preserve"> Models</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 xml:space="preserve">On many systems, the processes that are run vary from day to day, so there is no static set of processes (or times) to use for deterministic modeling. What can be </w:t>
      </w:r>
      <w:proofErr w:type="gramStart"/>
      <w:r>
        <w:rPr>
          <w:rFonts w:ascii="Verdana" w:hAnsi="Verdana"/>
          <w:color w:val="000000"/>
          <w:sz w:val="30"/>
          <w:szCs w:val="30"/>
        </w:rPr>
        <w:t>determined,</w:t>
      </w:r>
      <w:proofErr w:type="gramEnd"/>
      <w:r>
        <w:rPr>
          <w:rFonts w:ascii="Verdana" w:hAnsi="Verdana"/>
          <w:color w:val="000000"/>
          <w:sz w:val="30"/>
          <w:szCs w:val="30"/>
        </w:rPr>
        <w:t xml:space="preserve"> however, is the distribution of CPU and I/O bursts. These distributions can be measured and then approximated or simply estimated. The result is a mathematical formula describing the probability of a particular CPU burst. Commonly, this distribution is exponential and is described by its mean. Similarly, we can describe the distribution of times when processes arrive in the system (the arrival-time distribution). From these two distributions, it is possible to compute the average throughput, utilization, waiting time, and so on for most algorithms. The computer system is described as a network of servers.</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 xml:space="preserve"> Each server has a queue of waiting processes. The CPU is a server with its ready queue, as is the I/O system with its device queues. Knowing arrival rates and service rates, we can compute utilization, average queue length, average wait time, and so on. This area of study is called </w:t>
      </w:r>
      <w:proofErr w:type="spellStart"/>
      <w:r>
        <w:rPr>
          <w:rFonts w:ascii="Verdana" w:hAnsi="Verdana"/>
          <w:color w:val="000000"/>
          <w:sz w:val="30"/>
          <w:szCs w:val="30"/>
        </w:rPr>
        <w:t>queueing</w:t>
      </w:r>
      <w:proofErr w:type="spellEnd"/>
      <w:r>
        <w:rPr>
          <w:rFonts w:ascii="Verdana" w:hAnsi="Verdana"/>
          <w:color w:val="000000"/>
          <w:sz w:val="30"/>
          <w:szCs w:val="30"/>
        </w:rPr>
        <w:t>-network analysis. As an example, let n be the average queue length (excluding the process being serviced), let W be the average waiting time in the queue, and let X be the average arrival rate for new processes in the queue (such as three processes per second).</w:t>
      </w:r>
    </w:p>
    <w:p w:rsidR="00CD5235" w:rsidRPr="00232D54" w:rsidRDefault="00CD5235" w:rsidP="00137B94">
      <w:pPr>
        <w:pStyle w:val="NormalWeb"/>
        <w:spacing w:before="0" w:beforeAutospacing="0" w:after="144" w:afterAutospacing="0" w:line="360" w:lineRule="atLeast"/>
        <w:ind w:left="48" w:right="48"/>
        <w:jc w:val="both"/>
        <w:rPr>
          <w:ins w:id="1" w:author="Unknown"/>
          <w:rFonts w:asciiTheme="minorHAnsi" w:hAnsiTheme="minorHAnsi" w:cstheme="minorHAnsi"/>
          <w:color w:val="000000"/>
        </w:rPr>
      </w:pPr>
      <w:ins w:id="2" w:author="Unknown">
        <w:r w:rsidRPr="00232D54">
          <w:rPr>
            <w:rFonts w:asciiTheme="minorHAnsi" w:hAnsiTheme="minorHAnsi" w:cstheme="minorHAnsi"/>
            <w:color w:val="000000"/>
            <w:sz w:val="30"/>
            <w:szCs w:val="30"/>
          </w:rPr>
          <w:lastRenderedPageBreak/>
          <w:t xml:space="preserve">We expect that during the time W that a process waits, \ x W new processes will arrive in the queue. If the system is in a steady state, then the number of processes leaving the queue must be equal to the number of processes that arrive. Thus, This equation, known as </w:t>
        </w:r>
        <w:proofErr w:type="gramStart"/>
        <w:r w:rsidRPr="00232D54">
          <w:rPr>
            <w:rFonts w:asciiTheme="minorHAnsi" w:hAnsiTheme="minorHAnsi" w:cstheme="minorHAnsi"/>
            <w:color w:val="000000"/>
            <w:sz w:val="30"/>
            <w:szCs w:val="30"/>
          </w:rPr>
          <w:t>Little's</w:t>
        </w:r>
        <w:proofErr w:type="gramEnd"/>
        <w:r w:rsidRPr="00232D54">
          <w:rPr>
            <w:rFonts w:asciiTheme="minorHAnsi" w:hAnsiTheme="minorHAnsi" w:cstheme="minorHAnsi"/>
            <w:color w:val="000000"/>
            <w:sz w:val="30"/>
            <w:szCs w:val="30"/>
          </w:rPr>
          <w:t xml:space="preserve"> formula, is particularly useful because it is valid for any scheduling algorithm and arrival distribution. We can use Little's formula to compute one of the three variables, if we know the other two.</w:t>
        </w:r>
      </w:ins>
    </w:p>
    <w:p w:rsidR="00CD5235" w:rsidRPr="00232D54" w:rsidRDefault="00CD5235" w:rsidP="00137B94">
      <w:pPr>
        <w:pStyle w:val="NormalWeb"/>
        <w:spacing w:before="0" w:beforeAutospacing="0" w:after="144" w:afterAutospacing="0" w:line="360" w:lineRule="atLeast"/>
        <w:ind w:left="48" w:right="48"/>
        <w:jc w:val="both"/>
        <w:rPr>
          <w:ins w:id="3" w:author="Unknown"/>
          <w:rFonts w:asciiTheme="minorHAnsi" w:hAnsiTheme="minorHAnsi" w:cstheme="minorHAnsi"/>
          <w:color w:val="000000"/>
        </w:rPr>
      </w:pPr>
      <w:ins w:id="4" w:author="Unknown">
        <w:r w:rsidRPr="00232D54">
          <w:rPr>
            <w:rFonts w:asciiTheme="minorHAnsi" w:hAnsiTheme="minorHAnsi" w:cstheme="minorHAnsi"/>
            <w:color w:val="000000"/>
            <w:sz w:val="30"/>
            <w:szCs w:val="30"/>
          </w:rPr>
          <w:t xml:space="preserve">For example, if we know that 7 processes arrive every second (on average), and that there are normally 14 processes in the queue, then we can compute the average waiting time per process as 2 seconds. </w:t>
        </w:r>
        <w:proofErr w:type="spellStart"/>
        <w:r w:rsidRPr="00232D54">
          <w:rPr>
            <w:rFonts w:asciiTheme="minorHAnsi" w:hAnsiTheme="minorHAnsi" w:cstheme="minorHAnsi"/>
            <w:color w:val="000000"/>
            <w:sz w:val="30"/>
            <w:szCs w:val="30"/>
          </w:rPr>
          <w:t>Queueing</w:t>
        </w:r>
        <w:proofErr w:type="spellEnd"/>
        <w:r w:rsidRPr="00232D54">
          <w:rPr>
            <w:rFonts w:asciiTheme="minorHAnsi" w:hAnsiTheme="minorHAnsi" w:cstheme="minorHAnsi"/>
            <w:color w:val="000000"/>
            <w:sz w:val="30"/>
            <w:szCs w:val="30"/>
          </w:rPr>
          <w:t xml:space="preserve"> analysis can be useful in comparing scheduling algorithms, but it also has limitations. At the moment, the classes of algorithms and distributions that can be handled are fairly limited.</w:t>
        </w:r>
      </w:ins>
    </w:p>
    <w:p w:rsidR="00CD5235" w:rsidRPr="00232D54" w:rsidRDefault="00CD5235" w:rsidP="00137B94">
      <w:pPr>
        <w:pStyle w:val="NormalWeb"/>
        <w:spacing w:before="0" w:beforeAutospacing="0" w:after="144" w:afterAutospacing="0" w:line="360" w:lineRule="atLeast"/>
        <w:ind w:left="48" w:right="48"/>
        <w:jc w:val="both"/>
        <w:rPr>
          <w:ins w:id="5" w:author="Unknown"/>
          <w:rFonts w:asciiTheme="minorHAnsi" w:hAnsiTheme="minorHAnsi" w:cstheme="minorHAnsi"/>
          <w:color w:val="000000"/>
        </w:rPr>
      </w:pPr>
      <w:ins w:id="6" w:author="Unknown">
        <w:r w:rsidRPr="00232D54">
          <w:rPr>
            <w:rFonts w:asciiTheme="minorHAnsi" w:hAnsiTheme="minorHAnsi" w:cstheme="minorHAnsi"/>
            <w:color w:val="000000"/>
            <w:sz w:val="30"/>
            <w:szCs w:val="30"/>
          </w:rPr>
          <w:t xml:space="preserve">The mathematics of complicated algorithms and distributions can be difficult to work with. Thus, arrival and service distributions are often defined in mathematically tractable —but unrealistic—ways. It is also generally necessary to make a number of independent assumptions, which may not be accurate. As a result of these difficulties, </w:t>
        </w:r>
        <w:proofErr w:type="spellStart"/>
        <w:r w:rsidRPr="00232D54">
          <w:rPr>
            <w:rFonts w:asciiTheme="minorHAnsi" w:hAnsiTheme="minorHAnsi" w:cstheme="minorHAnsi"/>
            <w:color w:val="000000"/>
            <w:sz w:val="30"/>
            <w:szCs w:val="30"/>
          </w:rPr>
          <w:t>queueing</w:t>
        </w:r>
        <w:proofErr w:type="spellEnd"/>
        <w:r w:rsidRPr="00232D54">
          <w:rPr>
            <w:rFonts w:asciiTheme="minorHAnsi" w:hAnsiTheme="minorHAnsi" w:cstheme="minorHAnsi"/>
            <w:color w:val="000000"/>
            <w:sz w:val="30"/>
            <w:szCs w:val="30"/>
          </w:rPr>
          <w:t xml:space="preserve"> models are often only approximations of real systems, and the accuracy of the computed results may be questionable.</w:t>
        </w:r>
      </w:ins>
    </w:p>
    <w:p w:rsidR="00CD5235" w:rsidRPr="00232D54" w:rsidRDefault="00CD5235" w:rsidP="00137B94">
      <w:pPr>
        <w:pStyle w:val="NormalWeb"/>
        <w:spacing w:before="0" w:beforeAutospacing="0" w:after="144" w:afterAutospacing="0" w:line="360" w:lineRule="atLeast"/>
        <w:ind w:left="48" w:right="48"/>
        <w:jc w:val="both"/>
        <w:rPr>
          <w:ins w:id="7" w:author="Unknown"/>
          <w:rFonts w:ascii="Verdana" w:hAnsi="Verdana"/>
          <w:color w:val="000000"/>
          <w:sz w:val="28"/>
          <w:szCs w:val="28"/>
        </w:rPr>
      </w:pPr>
      <w:ins w:id="8" w:author="Unknown">
        <w:r w:rsidRPr="00232D54">
          <w:rPr>
            <w:rStyle w:val="Strong"/>
            <w:rFonts w:ascii="Verdana" w:hAnsi="Verdana"/>
            <w:color w:val="000000"/>
            <w:sz w:val="28"/>
            <w:szCs w:val="28"/>
          </w:rPr>
          <w:t>Simulations</w:t>
        </w:r>
      </w:ins>
    </w:p>
    <w:p w:rsidR="00CD5235" w:rsidRPr="00232D54" w:rsidRDefault="00CD5235" w:rsidP="00137B94">
      <w:pPr>
        <w:pStyle w:val="NormalWeb"/>
        <w:spacing w:before="0" w:beforeAutospacing="0" w:after="144" w:afterAutospacing="0" w:line="360" w:lineRule="atLeast"/>
        <w:ind w:left="48" w:right="48"/>
        <w:jc w:val="both"/>
        <w:rPr>
          <w:ins w:id="9" w:author="Unknown"/>
          <w:rFonts w:ascii="Verdana" w:hAnsi="Verdana"/>
          <w:color w:val="000000"/>
        </w:rPr>
      </w:pPr>
      <w:ins w:id="10" w:author="Unknown">
        <w:r w:rsidRPr="00232D54">
          <w:rPr>
            <w:rFonts w:ascii="Verdana" w:hAnsi="Verdana"/>
            <w:color w:val="000000"/>
          </w:rPr>
          <w:t xml:space="preserve">To get a more accurate evaluation of scheduling algorithms, we can use simulations. Running simulations involves programming a model of the computer system. Software data structures represent the major components of the system. The simulator has a variable representing a clock; as this variable's value is increased, the simulator modifies the system state to reflect the activities of the devices, the processes, and the scheduler. As the simulation executes, statistics that indicate algorithm performance are gathered and printed. The data to drive the simulation can be generated in several ways. The most common method uses a random-number generator, which is programmed to generate </w:t>
        </w:r>
        <w:proofErr w:type="gramStart"/>
        <w:r w:rsidRPr="00232D54">
          <w:rPr>
            <w:rFonts w:ascii="Verdana" w:hAnsi="Verdana"/>
            <w:color w:val="000000"/>
          </w:rPr>
          <w:t>processes,</w:t>
        </w:r>
        <w:proofErr w:type="gramEnd"/>
        <w:r w:rsidRPr="00232D54">
          <w:rPr>
            <w:rFonts w:ascii="Verdana" w:hAnsi="Verdana"/>
            <w:color w:val="000000"/>
          </w:rPr>
          <w:t xml:space="preserve"> CPU burst times, arrivals, departures, and so on, according to probability distributions.</w:t>
        </w:r>
      </w:ins>
    </w:p>
    <w:p w:rsidR="00D306D9" w:rsidRDefault="00CD5235" w:rsidP="00137B94">
      <w:pPr>
        <w:jc w:val="both"/>
      </w:pPr>
      <w:r>
        <w:rPr>
          <w:noProof/>
        </w:rPr>
        <w:lastRenderedPageBreak/>
        <w:drawing>
          <wp:inline distT="0" distB="0" distL="0" distR="0">
            <wp:extent cx="5086350" cy="4724400"/>
            <wp:effectExtent l="19050" t="0" r="0" b="0"/>
            <wp:docPr id="14" name="Picture 14" descr="Algorithm Evalu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gorithm Evaluation "/>
                    <pic:cNvPicPr>
                      <a:picLocks noChangeAspect="1" noChangeArrowheads="1"/>
                    </pic:cNvPicPr>
                  </pic:nvPicPr>
                  <pic:blipFill>
                    <a:blip r:embed="rId108"/>
                    <a:srcRect/>
                    <a:stretch>
                      <a:fillRect/>
                    </a:stretch>
                  </pic:blipFill>
                  <pic:spPr bwMode="auto">
                    <a:xfrm>
                      <a:off x="0" y="0"/>
                      <a:ext cx="5086350" cy="4724400"/>
                    </a:xfrm>
                    <a:prstGeom prst="rect">
                      <a:avLst/>
                    </a:prstGeom>
                    <a:noFill/>
                    <a:ln w="9525">
                      <a:noFill/>
                      <a:miter lim="800000"/>
                      <a:headEnd/>
                      <a:tailEnd/>
                    </a:ln>
                  </pic:spPr>
                </pic:pic>
              </a:graphicData>
            </a:graphic>
          </wp:inline>
        </w:drawing>
      </w:r>
    </w:p>
    <w:p w:rsidR="00D306D9" w:rsidRDefault="00D306D9" w:rsidP="00137B94">
      <w:pPr>
        <w:jc w:val="both"/>
      </w:pP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The distributions can be defined mathematically (uniform, exponential, Poisson) or empirically. If a distribution is to be defined empirically, measurements of the actual system under study are taken. The results define the distribution of events in the real system; this distribution can then be used to drive the simulation. A distribution-driven simulation may be inaccurate, however, because of relationships between successive events in the real system. The frequency distribution indicates only how many instances of each event occur; it does not indicate anything about the order of their occurrence.</w:t>
      </w:r>
    </w:p>
    <w:p w:rsidR="00CD5235" w:rsidRDefault="00CD5235" w:rsidP="00137B9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sz w:val="30"/>
          <w:szCs w:val="30"/>
        </w:rPr>
        <w:t xml:space="preserve"> To correct this problem, we can use trace tapes. We create a trace tape by monitoring the real system and recording the sequence of actual events (Figure 5.15). We then use this sequence to drive the simulation. Trace tapes provide an </w:t>
      </w:r>
      <w:r>
        <w:rPr>
          <w:rFonts w:ascii="Verdana" w:hAnsi="Verdana"/>
          <w:color w:val="000000"/>
          <w:sz w:val="30"/>
          <w:szCs w:val="30"/>
        </w:rPr>
        <w:lastRenderedPageBreak/>
        <w:t>excellent way to compare two algorithms on exactly the same set of real inputs. This method can produce accurate results for its inputs.</w:t>
      </w:r>
    </w:p>
    <w:p w:rsidR="00CD5235" w:rsidRPr="00232D54" w:rsidRDefault="00CD5235" w:rsidP="00137B94">
      <w:pPr>
        <w:pStyle w:val="NormalWeb"/>
        <w:spacing w:before="0" w:beforeAutospacing="0" w:after="144" w:afterAutospacing="0" w:line="360" w:lineRule="atLeast"/>
        <w:ind w:left="48" w:right="48"/>
        <w:jc w:val="both"/>
        <w:rPr>
          <w:ins w:id="11" w:author="Unknown"/>
          <w:rFonts w:ascii="Verdana" w:hAnsi="Verdana"/>
          <w:color w:val="000000"/>
        </w:rPr>
      </w:pPr>
      <w:ins w:id="12" w:author="Unknown">
        <w:r w:rsidRPr="00232D54">
          <w:rPr>
            <w:rFonts w:ascii="Verdana" w:hAnsi="Verdana"/>
            <w:color w:val="000000"/>
          </w:rPr>
          <w:t xml:space="preserve">Simulations can be expensive, often requiring hours of computer time. A more detailed simulation provides more accurate results, but it also requires more computer time. In addition, trace tapes can require large amounts of storage space. </w:t>
        </w:r>
        <w:proofErr w:type="gramStart"/>
        <w:r w:rsidRPr="00232D54">
          <w:rPr>
            <w:rFonts w:ascii="Verdana" w:hAnsi="Verdana"/>
            <w:color w:val="000000"/>
          </w:rPr>
          <w:t>Finally, the design, coding, and debugging of the simulator can be a major task.</w:t>
        </w:r>
        <w:proofErr w:type="gramEnd"/>
      </w:ins>
    </w:p>
    <w:p w:rsidR="00CD5235" w:rsidRPr="00232D54" w:rsidRDefault="00CD5235" w:rsidP="00137B94">
      <w:pPr>
        <w:pStyle w:val="NormalWeb"/>
        <w:spacing w:before="0" w:beforeAutospacing="0" w:after="144" w:afterAutospacing="0" w:line="360" w:lineRule="atLeast"/>
        <w:ind w:left="48" w:right="48"/>
        <w:jc w:val="both"/>
        <w:rPr>
          <w:ins w:id="13" w:author="Unknown"/>
          <w:rFonts w:ascii="Verdana" w:hAnsi="Verdana"/>
          <w:color w:val="000000"/>
        </w:rPr>
      </w:pPr>
      <w:ins w:id="14" w:author="Unknown">
        <w:r w:rsidRPr="00232D54">
          <w:rPr>
            <w:rFonts w:ascii="Verdana" w:hAnsi="Verdana"/>
            <w:color w:val="000000"/>
          </w:rPr>
          <w:t>Implementation Even a simulation is of limited accuracy. The only completely accurate way to evaluate a scheduling algorithm is to code it up, put it in the operating system, and see how it works. This approach puts the actual algorithm in the real system for evaluation under real operating conditions. The major difficulty with this approach is the high cost.</w:t>
        </w:r>
      </w:ins>
    </w:p>
    <w:p w:rsidR="00CD5235" w:rsidRPr="00232D54" w:rsidRDefault="00CD5235" w:rsidP="00137B94">
      <w:pPr>
        <w:pStyle w:val="NormalWeb"/>
        <w:spacing w:before="0" w:beforeAutospacing="0" w:after="144" w:afterAutospacing="0" w:line="360" w:lineRule="atLeast"/>
        <w:ind w:left="48" w:right="48"/>
        <w:jc w:val="both"/>
        <w:rPr>
          <w:ins w:id="15" w:author="Unknown"/>
          <w:rFonts w:ascii="Verdana" w:hAnsi="Verdana"/>
          <w:color w:val="000000"/>
        </w:rPr>
      </w:pPr>
      <w:ins w:id="16" w:author="Unknown">
        <w:r w:rsidRPr="00232D54">
          <w:rPr>
            <w:rFonts w:ascii="Verdana" w:hAnsi="Verdana"/>
            <w:color w:val="000000"/>
          </w:rPr>
          <w:t>The expense is incurred not only in coding the algorithm and modifying the operating system to support it (along with its required data structures) but also in the reaction of the users to a constantly changing operating system. Most usersare not interested in building a better operating system; they merely want to get their processes executed and use their results. A constantly changing operating system does not help the users to get their work done. Another difficulty is that the environment in which the algorithm is used will change.</w:t>
        </w:r>
      </w:ins>
    </w:p>
    <w:p w:rsidR="00CD5235" w:rsidRPr="00232D54" w:rsidRDefault="00CD5235" w:rsidP="00137B94">
      <w:pPr>
        <w:pStyle w:val="NormalWeb"/>
        <w:spacing w:before="0" w:beforeAutospacing="0" w:after="144" w:afterAutospacing="0" w:line="360" w:lineRule="atLeast"/>
        <w:ind w:left="48" w:right="48"/>
        <w:jc w:val="both"/>
        <w:rPr>
          <w:ins w:id="17" w:author="Unknown"/>
          <w:rFonts w:ascii="Verdana" w:hAnsi="Verdana"/>
          <w:color w:val="000000"/>
        </w:rPr>
      </w:pPr>
      <w:ins w:id="18" w:author="Unknown">
        <w:r w:rsidRPr="00232D54">
          <w:rPr>
            <w:rFonts w:ascii="Verdana" w:hAnsi="Verdana"/>
            <w:color w:val="000000"/>
          </w:rPr>
          <w:t xml:space="preserve">The environment will change not only in the usual way, as new programs are written and the types of problems change, but also as a result of the performance of the scheduler. If short processes are given priority, then users may break larger processes into sets of smaller processes. If interactive processes are given priority over </w:t>
        </w:r>
        <w:proofErr w:type="spellStart"/>
        <w:r w:rsidRPr="00232D54">
          <w:rPr>
            <w:rFonts w:ascii="Verdana" w:hAnsi="Verdana"/>
            <w:color w:val="000000"/>
          </w:rPr>
          <w:t>noninteractive</w:t>
        </w:r>
        <w:proofErr w:type="spellEnd"/>
        <w:r w:rsidRPr="00232D54">
          <w:rPr>
            <w:rFonts w:ascii="Verdana" w:hAnsi="Verdana"/>
            <w:color w:val="000000"/>
          </w:rPr>
          <w:t xml:space="preserve"> processes, then users may switch to interactive use. For example, researchers designed one system that classified interactive and </w:t>
        </w:r>
        <w:proofErr w:type="spellStart"/>
        <w:r w:rsidRPr="00232D54">
          <w:rPr>
            <w:rFonts w:ascii="Verdana" w:hAnsi="Verdana"/>
            <w:color w:val="000000"/>
          </w:rPr>
          <w:t>noninteractive</w:t>
        </w:r>
        <w:proofErr w:type="spellEnd"/>
        <w:r w:rsidRPr="00232D54">
          <w:rPr>
            <w:rFonts w:ascii="Verdana" w:hAnsi="Verdana"/>
            <w:color w:val="000000"/>
          </w:rPr>
          <w:t xml:space="preserve"> processes automatically by looking at the amount of terminal I/O.</w:t>
        </w:r>
      </w:ins>
    </w:p>
    <w:p w:rsidR="00CD5235" w:rsidRPr="00232D54" w:rsidRDefault="00CD5235" w:rsidP="00137B94">
      <w:pPr>
        <w:pStyle w:val="NormalWeb"/>
        <w:spacing w:before="0" w:beforeAutospacing="0" w:after="144" w:afterAutospacing="0" w:line="360" w:lineRule="atLeast"/>
        <w:ind w:left="48" w:right="48"/>
        <w:jc w:val="both"/>
        <w:rPr>
          <w:ins w:id="19" w:author="Unknown"/>
          <w:rFonts w:ascii="Verdana" w:hAnsi="Verdana"/>
          <w:color w:val="000000"/>
        </w:rPr>
      </w:pPr>
      <w:ins w:id="20" w:author="Unknown">
        <w:r w:rsidRPr="00232D54">
          <w:rPr>
            <w:rFonts w:ascii="Verdana" w:hAnsi="Verdana"/>
            <w:color w:val="000000"/>
          </w:rPr>
          <w:t xml:space="preserve"> If a process did not input or output to the terminal in a 1-second interval, the process was classified as </w:t>
        </w:r>
        <w:proofErr w:type="spellStart"/>
        <w:r w:rsidRPr="00232D54">
          <w:rPr>
            <w:rFonts w:ascii="Verdana" w:hAnsi="Verdana"/>
            <w:color w:val="000000"/>
          </w:rPr>
          <w:t>noninteractive</w:t>
        </w:r>
        <w:proofErr w:type="spellEnd"/>
        <w:r w:rsidRPr="00232D54">
          <w:rPr>
            <w:rFonts w:ascii="Verdana" w:hAnsi="Verdana"/>
            <w:color w:val="000000"/>
          </w:rPr>
          <w:t xml:space="preserve"> and was moved to a lower-priority queue. In response to this policy, one programmer modified his programs to write an arbitrary character to the terminal at regular intervals ofless than 1 second. The system gave his programs a high priority, even though the terminal output was completely meaningless. The most flexible scheduling algorithms are those that can be altered by the system </w:t>
        </w:r>
        <w:r w:rsidRPr="00232D54">
          <w:rPr>
            <w:rFonts w:ascii="Verdana" w:hAnsi="Verdana"/>
            <w:color w:val="000000"/>
          </w:rPr>
          <w:lastRenderedPageBreak/>
          <w:t>managers or by the users so that they can be tuned for a specific application or set of applications. For instance, a workstation that performs high-end graphical applications may have scheduling needs different from those of a web server or file server.</w:t>
        </w:r>
      </w:ins>
    </w:p>
    <w:p w:rsidR="00CD5235" w:rsidRPr="00232D54" w:rsidRDefault="00CD5235" w:rsidP="00137B94">
      <w:pPr>
        <w:pStyle w:val="NormalWeb"/>
        <w:spacing w:before="0" w:beforeAutospacing="0" w:after="144" w:afterAutospacing="0" w:line="360" w:lineRule="atLeast"/>
        <w:ind w:left="48" w:right="48"/>
        <w:jc w:val="both"/>
        <w:rPr>
          <w:ins w:id="21" w:author="Unknown"/>
          <w:rFonts w:ascii="Verdana" w:hAnsi="Verdana"/>
          <w:color w:val="000000"/>
        </w:rPr>
      </w:pPr>
      <w:ins w:id="22" w:author="Unknown">
        <w:r w:rsidRPr="00232D54">
          <w:rPr>
            <w:rFonts w:ascii="Verdana" w:hAnsi="Verdana"/>
            <w:color w:val="000000"/>
          </w:rPr>
          <w:t xml:space="preserve">Some operating systems— particularly several versions of UNIX—allow the system manager to fine-tune the scheduling parameters for a particular system configuration. For example, Solaris provides the </w:t>
        </w:r>
        <w:proofErr w:type="spellStart"/>
        <w:r w:rsidRPr="00232D54">
          <w:rPr>
            <w:rFonts w:ascii="Verdana" w:hAnsi="Verdana"/>
            <w:color w:val="000000"/>
          </w:rPr>
          <w:t>dispadmin</w:t>
        </w:r>
        <w:proofErr w:type="spellEnd"/>
        <w:r w:rsidRPr="00232D54">
          <w:rPr>
            <w:rFonts w:ascii="Verdana" w:hAnsi="Verdana"/>
            <w:color w:val="000000"/>
          </w:rPr>
          <w:t xml:space="preserve"> command to allow the system administrator to modify the parameters of the scheduling </w:t>
        </w:r>
        <w:proofErr w:type="gramStart"/>
        <w:r w:rsidRPr="00232D54">
          <w:rPr>
            <w:rFonts w:ascii="Verdana" w:hAnsi="Verdana"/>
            <w:color w:val="000000"/>
          </w:rPr>
          <w:t>classes .</w:t>
        </w:r>
        <w:proofErr w:type="gramEnd"/>
        <w:r w:rsidRPr="00232D54">
          <w:rPr>
            <w:rFonts w:ascii="Verdana" w:hAnsi="Verdana"/>
            <w:color w:val="000000"/>
          </w:rPr>
          <w:t xml:space="preserve"> Another approach is to use APIs that modify the priority of a process or thread. The Java, /POSIX, and /</w:t>
        </w:r>
        <w:proofErr w:type="spellStart"/>
        <w:r w:rsidRPr="00232D54">
          <w:rPr>
            <w:rFonts w:ascii="Verdana" w:hAnsi="Verdana"/>
            <w:color w:val="000000"/>
          </w:rPr>
          <w:t>WinAPI</w:t>
        </w:r>
        <w:proofErr w:type="spellEnd"/>
        <w:r w:rsidRPr="00232D54">
          <w:rPr>
            <w:rFonts w:ascii="Verdana" w:hAnsi="Verdana"/>
            <w:color w:val="000000"/>
          </w:rPr>
          <w:t>/ provide such functions. The downfall of this approach is that performance tuning a system or application most often does not result in improved performance in more general situations.</w:t>
        </w:r>
      </w:ins>
    </w:p>
    <w:p w:rsidR="00D306D9" w:rsidRDefault="00D306D9" w:rsidP="00137B94">
      <w:pPr>
        <w:jc w:val="both"/>
      </w:pPr>
    </w:p>
    <w:p w:rsidR="00D306D9" w:rsidRDefault="00D306D9" w:rsidP="00137B94">
      <w:pPr>
        <w:jc w:val="both"/>
      </w:pPr>
    </w:p>
    <w:p w:rsidR="00D306D9" w:rsidRDefault="00D306D9" w:rsidP="00137B94">
      <w:pPr>
        <w:jc w:val="both"/>
      </w:pPr>
    </w:p>
    <w:sectPr w:rsidR="00D306D9" w:rsidSect="00FA5933">
      <w:pgSz w:w="12240" w:h="15840"/>
      <w:pgMar w:top="1080" w:right="1440" w:bottom="81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Bold">
    <w:panose1 w:val="00000000000000000000"/>
    <w:charset w:val="00"/>
    <w:family w:val="swiss"/>
    <w:notTrueType/>
    <w:pitch w:val="default"/>
    <w:sig w:usb0="00000003" w:usb1="00000000" w:usb2="00000000" w:usb3="00000000" w:csb0="00000001" w:csb1="00000000"/>
  </w:font>
  <w:font w:name="Aharoni">
    <w:charset w:val="B1"/>
    <w:family w:val="auto"/>
    <w:pitch w:val="variable"/>
    <w:sig w:usb0="00000801" w:usb1="00000000" w:usb2="00000000" w:usb3="00000000" w:csb0="00000020"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71A18"/>
    <w:multiLevelType w:val="hybridMultilevel"/>
    <w:tmpl w:val="722675E4"/>
    <w:lvl w:ilvl="0" w:tplc="36A81AD6">
      <w:start w:val="1"/>
      <w:numFmt w:val="bullet"/>
      <w:lvlText w:val=""/>
      <w:lvlJc w:val="left"/>
      <w:pPr>
        <w:tabs>
          <w:tab w:val="num" w:pos="720"/>
        </w:tabs>
        <w:ind w:left="720" w:hanging="360"/>
      </w:pPr>
      <w:rPr>
        <w:rFonts w:ascii="Wingdings 2" w:hAnsi="Wingdings 2" w:hint="default"/>
      </w:rPr>
    </w:lvl>
    <w:lvl w:ilvl="1" w:tplc="05D2C2D4">
      <w:start w:val="1"/>
      <w:numFmt w:val="bullet"/>
      <w:lvlText w:val=""/>
      <w:lvlJc w:val="left"/>
      <w:pPr>
        <w:tabs>
          <w:tab w:val="num" w:pos="1440"/>
        </w:tabs>
        <w:ind w:left="1440" w:hanging="360"/>
      </w:pPr>
      <w:rPr>
        <w:rFonts w:ascii="Wingdings 2" w:hAnsi="Wingdings 2" w:hint="default"/>
      </w:rPr>
    </w:lvl>
    <w:lvl w:ilvl="2" w:tplc="BB682D32" w:tentative="1">
      <w:start w:val="1"/>
      <w:numFmt w:val="bullet"/>
      <w:lvlText w:val=""/>
      <w:lvlJc w:val="left"/>
      <w:pPr>
        <w:tabs>
          <w:tab w:val="num" w:pos="2160"/>
        </w:tabs>
        <w:ind w:left="2160" w:hanging="360"/>
      </w:pPr>
      <w:rPr>
        <w:rFonts w:ascii="Wingdings 2" w:hAnsi="Wingdings 2" w:hint="default"/>
      </w:rPr>
    </w:lvl>
    <w:lvl w:ilvl="3" w:tplc="1EA0695E" w:tentative="1">
      <w:start w:val="1"/>
      <w:numFmt w:val="bullet"/>
      <w:lvlText w:val=""/>
      <w:lvlJc w:val="left"/>
      <w:pPr>
        <w:tabs>
          <w:tab w:val="num" w:pos="2880"/>
        </w:tabs>
        <w:ind w:left="2880" w:hanging="360"/>
      </w:pPr>
      <w:rPr>
        <w:rFonts w:ascii="Wingdings 2" w:hAnsi="Wingdings 2" w:hint="default"/>
      </w:rPr>
    </w:lvl>
    <w:lvl w:ilvl="4" w:tplc="D758FF90" w:tentative="1">
      <w:start w:val="1"/>
      <w:numFmt w:val="bullet"/>
      <w:lvlText w:val=""/>
      <w:lvlJc w:val="left"/>
      <w:pPr>
        <w:tabs>
          <w:tab w:val="num" w:pos="3600"/>
        </w:tabs>
        <w:ind w:left="3600" w:hanging="360"/>
      </w:pPr>
      <w:rPr>
        <w:rFonts w:ascii="Wingdings 2" w:hAnsi="Wingdings 2" w:hint="default"/>
      </w:rPr>
    </w:lvl>
    <w:lvl w:ilvl="5" w:tplc="03D0B358" w:tentative="1">
      <w:start w:val="1"/>
      <w:numFmt w:val="bullet"/>
      <w:lvlText w:val=""/>
      <w:lvlJc w:val="left"/>
      <w:pPr>
        <w:tabs>
          <w:tab w:val="num" w:pos="4320"/>
        </w:tabs>
        <w:ind w:left="4320" w:hanging="360"/>
      </w:pPr>
      <w:rPr>
        <w:rFonts w:ascii="Wingdings 2" w:hAnsi="Wingdings 2" w:hint="default"/>
      </w:rPr>
    </w:lvl>
    <w:lvl w:ilvl="6" w:tplc="C5D87EF0" w:tentative="1">
      <w:start w:val="1"/>
      <w:numFmt w:val="bullet"/>
      <w:lvlText w:val=""/>
      <w:lvlJc w:val="left"/>
      <w:pPr>
        <w:tabs>
          <w:tab w:val="num" w:pos="5040"/>
        </w:tabs>
        <w:ind w:left="5040" w:hanging="360"/>
      </w:pPr>
      <w:rPr>
        <w:rFonts w:ascii="Wingdings 2" w:hAnsi="Wingdings 2" w:hint="default"/>
      </w:rPr>
    </w:lvl>
    <w:lvl w:ilvl="7" w:tplc="59847B8A" w:tentative="1">
      <w:start w:val="1"/>
      <w:numFmt w:val="bullet"/>
      <w:lvlText w:val=""/>
      <w:lvlJc w:val="left"/>
      <w:pPr>
        <w:tabs>
          <w:tab w:val="num" w:pos="5760"/>
        </w:tabs>
        <w:ind w:left="5760" w:hanging="360"/>
      </w:pPr>
      <w:rPr>
        <w:rFonts w:ascii="Wingdings 2" w:hAnsi="Wingdings 2" w:hint="default"/>
      </w:rPr>
    </w:lvl>
    <w:lvl w:ilvl="8" w:tplc="E40AEE68" w:tentative="1">
      <w:start w:val="1"/>
      <w:numFmt w:val="bullet"/>
      <w:lvlText w:val=""/>
      <w:lvlJc w:val="left"/>
      <w:pPr>
        <w:tabs>
          <w:tab w:val="num" w:pos="6480"/>
        </w:tabs>
        <w:ind w:left="6480" w:hanging="360"/>
      </w:pPr>
      <w:rPr>
        <w:rFonts w:ascii="Wingdings 2" w:hAnsi="Wingdings 2" w:hint="default"/>
      </w:rPr>
    </w:lvl>
  </w:abstractNum>
  <w:abstractNum w:abstractNumId="1">
    <w:nsid w:val="03613D1A"/>
    <w:multiLevelType w:val="hybridMultilevel"/>
    <w:tmpl w:val="C27C9AE8"/>
    <w:lvl w:ilvl="0" w:tplc="397213FA">
      <w:start w:val="1"/>
      <w:numFmt w:val="bullet"/>
      <w:lvlText w:val=""/>
      <w:lvlJc w:val="left"/>
      <w:pPr>
        <w:tabs>
          <w:tab w:val="num" w:pos="720"/>
        </w:tabs>
        <w:ind w:left="720" w:hanging="360"/>
      </w:pPr>
      <w:rPr>
        <w:rFonts w:ascii="Wingdings 2" w:hAnsi="Wingdings 2" w:hint="default"/>
      </w:rPr>
    </w:lvl>
    <w:lvl w:ilvl="1" w:tplc="CA2C94D0" w:tentative="1">
      <w:start w:val="1"/>
      <w:numFmt w:val="bullet"/>
      <w:lvlText w:val=""/>
      <w:lvlJc w:val="left"/>
      <w:pPr>
        <w:tabs>
          <w:tab w:val="num" w:pos="1440"/>
        </w:tabs>
        <w:ind w:left="1440" w:hanging="360"/>
      </w:pPr>
      <w:rPr>
        <w:rFonts w:ascii="Wingdings 2" w:hAnsi="Wingdings 2" w:hint="default"/>
      </w:rPr>
    </w:lvl>
    <w:lvl w:ilvl="2" w:tplc="9B7426F4" w:tentative="1">
      <w:start w:val="1"/>
      <w:numFmt w:val="bullet"/>
      <w:lvlText w:val=""/>
      <w:lvlJc w:val="left"/>
      <w:pPr>
        <w:tabs>
          <w:tab w:val="num" w:pos="2160"/>
        </w:tabs>
        <w:ind w:left="2160" w:hanging="360"/>
      </w:pPr>
      <w:rPr>
        <w:rFonts w:ascii="Wingdings 2" w:hAnsi="Wingdings 2" w:hint="default"/>
      </w:rPr>
    </w:lvl>
    <w:lvl w:ilvl="3" w:tplc="C2A240E2" w:tentative="1">
      <w:start w:val="1"/>
      <w:numFmt w:val="bullet"/>
      <w:lvlText w:val=""/>
      <w:lvlJc w:val="left"/>
      <w:pPr>
        <w:tabs>
          <w:tab w:val="num" w:pos="2880"/>
        </w:tabs>
        <w:ind w:left="2880" w:hanging="360"/>
      </w:pPr>
      <w:rPr>
        <w:rFonts w:ascii="Wingdings 2" w:hAnsi="Wingdings 2" w:hint="default"/>
      </w:rPr>
    </w:lvl>
    <w:lvl w:ilvl="4" w:tplc="76F8A6AE" w:tentative="1">
      <w:start w:val="1"/>
      <w:numFmt w:val="bullet"/>
      <w:lvlText w:val=""/>
      <w:lvlJc w:val="left"/>
      <w:pPr>
        <w:tabs>
          <w:tab w:val="num" w:pos="3600"/>
        </w:tabs>
        <w:ind w:left="3600" w:hanging="360"/>
      </w:pPr>
      <w:rPr>
        <w:rFonts w:ascii="Wingdings 2" w:hAnsi="Wingdings 2" w:hint="default"/>
      </w:rPr>
    </w:lvl>
    <w:lvl w:ilvl="5" w:tplc="FD96F7A0" w:tentative="1">
      <w:start w:val="1"/>
      <w:numFmt w:val="bullet"/>
      <w:lvlText w:val=""/>
      <w:lvlJc w:val="left"/>
      <w:pPr>
        <w:tabs>
          <w:tab w:val="num" w:pos="4320"/>
        </w:tabs>
        <w:ind w:left="4320" w:hanging="360"/>
      </w:pPr>
      <w:rPr>
        <w:rFonts w:ascii="Wingdings 2" w:hAnsi="Wingdings 2" w:hint="default"/>
      </w:rPr>
    </w:lvl>
    <w:lvl w:ilvl="6" w:tplc="376475F4" w:tentative="1">
      <w:start w:val="1"/>
      <w:numFmt w:val="bullet"/>
      <w:lvlText w:val=""/>
      <w:lvlJc w:val="left"/>
      <w:pPr>
        <w:tabs>
          <w:tab w:val="num" w:pos="5040"/>
        </w:tabs>
        <w:ind w:left="5040" w:hanging="360"/>
      </w:pPr>
      <w:rPr>
        <w:rFonts w:ascii="Wingdings 2" w:hAnsi="Wingdings 2" w:hint="default"/>
      </w:rPr>
    </w:lvl>
    <w:lvl w:ilvl="7" w:tplc="A7E23500" w:tentative="1">
      <w:start w:val="1"/>
      <w:numFmt w:val="bullet"/>
      <w:lvlText w:val=""/>
      <w:lvlJc w:val="left"/>
      <w:pPr>
        <w:tabs>
          <w:tab w:val="num" w:pos="5760"/>
        </w:tabs>
        <w:ind w:left="5760" w:hanging="360"/>
      </w:pPr>
      <w:rPr>
        <w:rFonts w:ascii="Wingdings 2" w:hAnsi="Wingdings 2" w:hint="default"/>
      </w:rPr>
    </w:lvl>
    <w:lvl w:ilvl="8" w:tplc="C302D468" w:tentative="1">
      <w:start w:val="1"/>
      <w:numFmt w:val="bullet"/>
      <w:lvlText w:val=""/>
      <w:lvlJc w:val="left"/>
      <w:pPr>
        <w:tabs>
          <w:tab w:val="num" w:pos="6480"/>
        </w:tabs>
        <w:ind w:left="6480" w:hanging="360"/>
      </w:pPr>
      <w:rPr>
        <w:rFonts w:ascii="Wingdings 2" w:hAnsi="Wingdings 2" w:hint="default"/>
      </w:rPr>
    </w:lvl>
  </w:abstractNum>
  <w:abstractNum w:abstractNumId="2">
    <w:nsid w:val="03BC67B3"/>
    <w:multiLevelType w:val="multilevel"/>
    <w:tmpl w:val="238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01539A"/>
    <w:multiLevelType w:val="hybridMultilevel"/>
    <w:tmpl w:val="E152AD60"/>
    <w:lvl w:ilvl="0" w:tplc="A7642C86">
      <w:start w:val="1"/>
      <w:numFmt w:val="bullet"/>
      <w:lvlText w:val=""/>
      <w:lvlJc w:val="left"/>
      <w:pPr>
        <w:tabs>
          <w:tab w:val="num" w:pos="720"/>
        </w:tabs>
        <w:ind w:left="720" w:hanging="360"/>
      </w:pPr>
      <w:rPr>
        <w:rFonts w:ascii="Wingdings 2" w:hAnsi="Wingdings 2" w:hint="default"/>
      </w:rPr>
    </w:lvl>
    <w:lvl w:ilvl="1" w:tplc="566602F6" w:tentative="1">
      <w:start w:val="1"/>
      <w:numFmt w:val="bullet"/>
      <w:lvlText w:val=""/>
      <w:lvlJc w:val="left"/>
      <w:pPr>
        <w:tabs>
          <w:tab w:val="num" w:pos="1440"/>
        </w:tabs>
        <w:ind w:left="1440" w:hanging="360"/>
      </w:pPr>
      <w:rPr>
        <w:rFonts w:ascii="Wingdings 2" w:hAnsi="Wingdings 2" w:hint="default"/>
      </w:rPr>
    </w:lvl>
    <w:lvl w:ilvl="2" w:tplc="F5F678DE" w:tentative="1">
      <w:start w:val="1"/>
      <w:numFmt w:val="bullet"/>
      <w:lvlText w:val=""/>
      <w:lvlJc w:val="left"/>
      <w:pPr>
        <w:tabs>
          <w:tab w:val="num" w:pos="2160"/>
        </w:tabs>
        <w:ind w:left="2160" w:hanging="360"/>
      </w:pPr>
      <w:rPr>
        <w:rFonts w:ascii="Wingdings 2" w:hAnsi="Wingdings 2" w:hint="default"/>
      </w:rPr>
    </w:lvl>
    <w:lvl w:ilvl="3" w:tplc="610A5314" w:tentative="1">
      <w:start w:val="1"/>
      <w:numFmt w:val="bullet"/>
      <w:lvlText w:val=""/>
      <w:lvlJc w:val="left"/>
      <w:pPr>
        <w:tabs>
          <w:tab w:val="num" w:pos="2880"/>
        </w:tabs>
        <w:ind w:left="2880" w:hanging="360"/>
      </w:pPr>
      <w:rPr>
        <w:rFonts w:ascii="Wingdings 2" w:hAnsi="Wingdings 2" w:hint="default"/>
      </w:rPr>
    </w:lvl>
    <w:lvl w:ilvl="4" w:tplc="BBFC3E00" w:tentative="1">
      <w:start w:val="1"/>
      <w:numFmt w:val="bullet"/>
      <w:lvlText w:val=""/>
      <w:lvlJc w:val="left"/>
      <w:pPr>
        <w:tabs>
          <w:tab w:val="num" w:pos="3600"/>
        </w:tabs>
        <w:ind w:left="3600" w:hanging="360"/>
      </w:pPr>
      <w:rPr>
        <w:rFonts w:ascii="Wingdings 2" w:hAnsi="Wingdings 2" w:hint="default"/>
      </w:rPr>
    </w:lvl>
    <w:lvl w:ilvl="5" w:tplc="07C0C33E" w:tentative="1">
      <w:start w:val="1"/>
      <w:numFmt w:val="bullet"/>
      <w:lvlText w:val=""/>
      <w:lvlJc w:val="left"/>
      <w:pPr>
        <w:tabs>
          <w:tab w:val="num" w:pos="4320"/>
        </w:tabs>
        <w:ind w:left="4320" w:hanging="360"/>
      </w:pPr>
      <w:rPr>
        <w:rFonts w:ascii="Wingdings 2" w:hAnsi="Wingdings 2" w:hint="default"/>
      </w:rPr>
    </w:lvl>
    <w:lvl w:ilvl="6" w:tplc="9FDC4AB6" w:tentative="1">
      <w:start w:val="1"/>
      <w:numFmt w:val="bullet"/>
      <w:lvlText w:val=""/>
      <w:lvlJc w:val="left"/>
      <w:pPr>
        <w:tabs>
          <w:tab w:val="num" w:pos="5040"/>
        </w:tabs>
        <w:ind w:left="5040" w:hanging="360"/>
      </w:pPr>
      <w:rPr>
        <w:rFonts w:ascii="Wingdings 2" w:hAnsi="Wingdings 2" w:hint="default"/>
      </w:rPr>
    </w:lvl>
    <w:lvl w:ilvl="7" w:tplc="74AAFE8E" w:tentative="1">
      <w:start w:val="1"/>
      <w:numFmt w:val="bullet"/>
      <w:lvlText w:val=""/>
      <w:lvlJc w:val="left"/>
      <w:pPr>
        <w:tabs>
          <w:tab w:val="num" w:pos="5760"/>
        </w:tabs>
        <w:ind w:left="5760" w:hanging="360"/>
      </w:pPr>
      <w:rPr>
        <w:rFonts w:ascii="Wingdings 2" w:hAnsi="Wingdings 2" w:hint="default"/>
      </w:rPr>
    </w:lvl>
    <w:lvl w:ilvl="8" w:tplc="52FA9972" w:tentative="1">
      <w:start w:val="1"/>
      <w:numFmt w:val="bullet"/>
      <w:lvlText w:val=""/>
      <w:lvlJc w:val="left"/>
      <w:pPr>
        <w:tabs>
          <w:tab w:val="num" w:pos="6480"/>
        </w:tabs>
        <w:ind w:left="6480" w:hanging="360"/>
      </w:pPr>
      <w:rPr>
        <w:rFonts w:ascii="Wingdings 2" w:hAnsi="Wingdings 2" w:hint="default"/>
      </w:rPr>
    </w:lvl>
  </w:abstractNum>
  <w:abstractNum w:abstractNumId="4">
    <w:nsid w:val="05024D1C"/>
    <w:multiLevelType w:val="hybridMultilevel"/>
    <w:tmpl w:val="CBA0598C"/>
    <w:lvl w:ilvl="0" w:tplc="BD585F5E">
      <w:start w:val="1"/>
      <w:numFmt w:val="bullet"/>
      <w:lvlText w:val=""/>
      <w:lvlJc w:val="left"/>
      <w:pPr>
        <w:tabs>
          <w:tab w:val="num" w:pos="720"/>
        </w:tabs>
        <w:ind w:left="720" w:hanging="360"/>
      </w:pPr>
      <w:rPr>
        <w:rFonts w:ascii="Wingdings" w:hAnsi="Wingdings" w:hint="default"/>
      </w:rPr>
    </w:lvl>
    <w:lvl w:ilvl="1" w:tplc="FD541912" w:tentative="1">
      <w:start w:val="1"/>
      <w:numFmt w:val="bullet"/>
      <w:lvlText w:val=""/>
      <w:lvlJc w:val="left"/>
      <w:pPr>
        <w:tabs>
          <w:tab w:val="num" w:pos="1440"/>
        </w:tabs>
        <w:ind w:left="1440" w:hanging="360"/>
      </w:pPr>
      <w:rPr>
        <w:rFonts w:ascii="Wingdings" w:hAnsi="Wingdings" w:hint="default"/>
      </w:rPr>
    </w:lvl>
    <w:lvl w:ilvl="2" w:tplc="2A267222" w:tentative="1">
      <w:start w:val="1"/>
      <w:numFmt w:val="bullet"/>
      <w:lvlText w:val=""/>
      <w:lvlJc w:val="left"/>
      <w:pPr>
        <w:tabs>
          <w:tab w:val="num" w:pos="2160"/>
        </w:tabs>
        <w:ind w:left="2160" w:hanging="360"/>
      </w:pPr>
      <w:rPr>
        <w:rFonts w:ascii="Wingdings" w:hAnsi="Wingdings" w:hint="default"/>
      </w:rPr>
    </w:lvl>
    <w:lvl w:ilvl="3" w:tplc="F16C8286" w:tentative="1">
      <w:start w:val="1"/>
      <w:numFmt w:val="bullet"/>
      <w:lvlText w:val=""/>
      <w:lvlJc w:val="left"/>
      <w:pPr>
        <w:tabs>
          <w:tab w:val="num" w:pos="2880"/>
        </w:tabs>
        <w:ind w:left="2880" w:hanging="360"/>
      </w:pPr>
      <w:rPr>
        <w:rFonts w:ascii="Wingdings" w:hAnsi="Wingdings" w:hint="default"/>
      </w:rPr>
    </w:lvl>
    <w:lvl w:ilvl="4" w:tplc="CAB2A084" w:tentative="1">
      <w:start w:val="1"/>
      <w:numFmt w:val="bullet"/>
      <w:lvlText w:val=""/>
      <w:lvlJc w:val="left"/>
      <w:pPr>
        <w:tabs>
          <w:tab w:val="num" w:pos="3600"/>
        </w:tabs>
        <w:ind w:left="3600" w:hanging="360"/>
      </w:pPr>
      <w:rPr>
        <w:rFonts w:ascii="Wingdings" w:hAnsi="Wingdings" w:hint="default"/>
      </w:rPr>
    </w:lvl>
    <w:lvl w:ilvl="5" w:tplc="9A148F9C" w:tentative="1">
      <w:start w:val="1"/>
      <w:numFmt w:val="bullet"/>
      <w:lvlText w:val=""/>
      <w:lvlJc w:val="left"/>
      <w:pPr>
        <w:tabs>
          <w:tab w:val="num" w:pos="4320"/>
        </w:tabs>
        <w:ind w:left="4320" w:hanging="360"/>
      </w:pPr>
      <w:rPr>
        <w:rFonts w:ascii="Wingdings" w:hAnsi="Wingdings" w:hint="default"/>
      </w:rPr>
    </w:lvl>
    <w:lvl w:ilvl="6" w:tplc="CA60741C" w:tentative="1">
      <w:start w:val="1"/>
      <w:numFmt w:val="bullet"/>
      <w:lvlText w:val=""/>
      <w:lvlJc w:val="left"/>
      <w:pPr>
        <w:tabs>
          <w:tab w:val="num" w:pos="5040"/>
        </w:tabs>
        <w:ind w:left="5040" w:hanging="360"/>
      </w:pPr>
      <w:rPr>
        <w:rFonts w:ascii="Wingdings" w:hAnsi="Wingdings" w:hint="default"/>
      </w:rPr>
    </w:lvl>
    <w:lvl w:ilvl="7" w:tplc="E32809AE" w:tentative="1">
      <w:start w:val="1"/>
      <w:numFmt w:val="bullet"/>
      <w:lvlText w:val=""/>
      <w:lvlJc w:val="left"/>
      <w:pPr>
        <w:tabs>
          <w:tab w:val="num" w:pos="5760"/>
        </w:tabs>
        <w:ind w:left="5760" w:hanging="360"/>
      </w:pPr>
      <w:rPr>
        <w:rFonts w:ascii="Wingdings" w:hAnsi="Wingdings" w:hint="default"/>
      </w:rPr>
    </w:lvl>
    <w:lvl w:ilvl="8" w:tplc="D7707E60" w:tentative="1">
      <w:start w:val="1"/>
      <w:numFmt w:val="bullet"/>
      <w:lvlText w:val=""/>
      <w:lvlJc w:val="left"/>
      <w:pPr>
        <w:tabs>
          <w:tab w:val="num" w:pos="6480"/>
        </w:tabs>
        <w:ind w:left="6480" w:hanging="360"/>
      </w:pPr>
      <w:rPr>
        <w:rFonts w:ascii="Wingdings" w:hAnsi="Wingdings" w:hint="default"/>
      </w:rPr>
    </w:lvl>
  </w:abstractNum>
  <w:abstractNum w:abstractNumId="5">
    <w:nsid w:val="055832A6"/>
    <w:multiLevelType w:val="hybridMultilevel"/>
    <w:tmpl w:val="78C81448"/>
    <w:lvl w:ilvl="0" w:tplc="8B2EDA50">
      <w:start w:val="1"/>
      <w:numFmt w:val="bullet"/>
      <w:lvlText w:val=""/>
      <w:lvlJc w:val="left"/>
      <w:pPr>
        <w:tabs>
          <w:tab w:val="num" w:pos="720"/>
        </w:tabs>
        <w:ind w:left="720" w:hanging="360"/>
      </w:pPr>
      <w:rPr>
        <w:rFonts w:ascii="Wingdings 2" w:hAnsi="Wingdings 2" w:hint="default"/>
      </w:rPr>
    </w:lvl>
    <w:lvl w:ilvl="1" w:tplc="DE16AA86" w:tentative="1">
      <w:start w:val="1"/>
      <w:numFmt w:val="bullet"/>
      <w:lvlText w:val=""/>
      <w:lvlJc w:val="left"/>
      <w:pPr>
        <w:tabs>
          <w:tab w:val="num" w:pos="1440"/>
        </w:tabs>
        <w:ind w:left="1440" w:hanging="360"/>
      </w:pPr>
      <w:rPr>
        <w:rFonts w:ascii="Wingdings 2" w:hAnsi="Wingdings 2" w:hint="default"/>
      </w:rPr>
    </w:lvl>
    <w:lvl w:ilvl="2" w:tplc="7DD256F2" w:tentative="1">
      <w:start w:val="1"/>
      <w:numFmt w:val="bullet"/>
      <w:lvlText w:val=""/>
      <w:lvlJc w:val="left"/>
      <w:pPr>
        <w:tabs>
          <w:tab w:val="num" w:pos="2160"/>
        </w:tabs>
        <w:ind w:left="2160" w:hanging="360"/>
      </w:pPr>
      <w:rPr>
        <w:rFonts w:ascii="Wingdings 2" w:hAnsi="Wingdings 2" w:hint="default"/>
      </w:rPr>
    </w:lvl>
    <w:lvl w:ilvl="3" w:tplc="DEE6AB34" w:tentative="1">
      <w:start w:val="1"/>
      <w:numFmt w:val="bullet"/>
      <w:lvlText w:val=""/>
      <w:lvlJc w:val="left"/>
      <w:pPr>
        <w:tabs>
          <w:tab w:val="num" w:pos="2880"/>
        </w:tabs>
        <w:ind w:left="2880" w:hanging="360"/>
      </w:pPr>
      <w:rPr>
        <w:rFonts w:ascii="Wingdings 2" w:hAnsi="Wingdings 2" w:hint="default"/>
      </w:rPr>
    </w:lvl>
    <w:lvl w:ilvl="4" w:tplc="62549F96" w:tentative="1">
      <w:start w:val="1"/>
      <w:numFmt w:val="bullet"/>
      <w:lvlText w:val=""/>
      <w:lvlJc w:val="left"/>
      <w:pPr>
        <w:tabs>
          <w:tab w:val="num" w:pos="3600"/>
        </w:tabs>
        <w:ind w:left="3600" w:hanging="360"/>
      </w:pPr>
      <w:rPr>
        <w:rFonts w:ascii="Wingdings 2" w:hAnsi="Wingdings 2" w:hint="default"/>
      </w:rPr>
    </w:lvl>
    <w:lvl w:ilvl="5" w:tplc="B904885E" w:tentative="1">
      <w:start w:val="1"/>
      <w:numFmt w:val="bullet"/>
      <w:lvlText w:val=""/>
      <w:lvlJc w:val="left"/>
      <w:pPr>
        <w:tabs>
          <w:tab w:val="num" w:pos="4320"/>
        </w:tabs>
        <w:ind w:left="4320" w:hanging="360"/>
      </w:pPr>
      <w:rPr>
        <w:rFonts w:ascii="Wingdings 2" w:hAnsi="Wingdings 2" w:hint="default"/>
      </w:rPr>
    </w:lvl>
    <w:lvl w:ilvl="6" w:tplc="108E9424" w:tentative="1">
      <w:start w:val="1"/>
      <w:numFmt w:val="bullet"/>
      <w:lvlText w:val=""/>
      <w:lvlJc w:val="left"/>
      <w:pPr>
        <w:tabs>
          <w:tab w:val="num" w:pos="5040"/>
        </w:tabs>
        <w:ind w:left="5040" w:hanging="360"/>
      </w:pPr>
      <w:rPr>
        <w:rFonts w:ascii="Wingdings 2" w:hAnsi="Wingdings 2" w:hint="default"/>
      </w:rPr>
    </w:lvl>
    <w:lvl w:ilvl="7" w:tplc="A3B4C04A" w:tentative="1">
      <w:start w:val="1"/>
      <w:numFmt w:val="bullet"/>
      <w:lvlText w:val=""/>
      <w:lvlJc w:val="left"/>
      <w:pPr>
        <w:tabs>
          <w:tab w:val="num" w:pos="5760"/>
        </w:tabs>
        <w:ind w:left="5760" w:hanging="360"/>
      </w:pPr>
      <w:rPr>
        <w:rFonts w:ascii="Wingdings 2" w:hAnsi="Wingdings 2" w:hint="default"/>
      </w:rPr>
    </w:lvl>
    <w:lvl w:ilvl="8" w:tplc="64464F30" w:tentative="1">
      <w:start w:val="1"/>
      <w:numFmt w:val="bullet"/>
      <w:lvlText w:val=""/>
      <w:lvlJc w:val="left"/>
      <w:pPr>
        <w:tabs>
          <w:tab w:val="num" w:pos="6480"/>
        </w:tabs>
        <w:ind w:left="6480" w:hanging="360"/>
      </w:pPr>
      <w:rPr>
        <w:rFonts w:ascii="Wingdings 2" w:hAnsi="Wingdings 2" w:hint="default"/>
      </w:rPr>
    </w:lvl>
  </w:abstractNum>
  <w:abstractNum w:abstractNumId="6">
    <w:nsid w:val="07F8583B"/>
    <w:multiLevelType w:val="multilevel"/>
    <w:tmpl w:val="26C6D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6F4B61"/>
    <w:multiLevelType w:val="multilevel"/>
    <w:tmpl w:val="39921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722CDA"/>
    <w:multiLevelType w:val="hybridMultilevel"/>
    <w:tmpl w:val="A0A2EA72"/>
    <w:lvl w:ilvl="0" w:tplc="BD785CDE">
      <w:start w:val="1"/>
      <w:numFmt w:val="bullet"/>
      <w:lvlText w:val=""/>
      <w:lvlJc w:val="left"/>
      <w:pPr>
        <w:tabs>
          <w:tab w:val="num" w:pos="720"/>
        </w:tabs>
        <w:ind w:left="720" w:hanging="360"/>
      </w:pPr>
      <w:rPr>
        <w:rFonts w:ascii="Wingdings 2" w:hAnsi="Wingdings 2" w:hint="default"/>
      </w:rPr>
    </w:lvl>
    <w:lvl w:ilvl="1" w:tplc="10B096C8">
      <w:start w:val="505"/>
      <w:numFmt w:val="bullet"/>
      <w:lvlText w:val=""/>
      <w:lvlJc w:val="left"/>
      <w:pPr>
        <w:tabs>
          <w:tab w:val="num" w:pos="1440"/>
        </w:tabs>
        <w:ind w:left="1440" w:hanging="360"/>
      </w:pPr>
      <w:rPr>
        <w:rFonts w:ascii="Wingdings 2" w:hAnsi="Wingdings 2" w:hint="default"/>
      </w:rPr>
    </w:lvl>
    <w:lvl w:ilvl="2" w:tplc="1FB6FBFA" w:tentative="1">
      <w:start w:val="1"/>
      <w:numFmt w:val="bullet"/>
      <w:lvlText w:val=""/>
      <w:lvlJc w:val="left"/>
      <w:pPr>
        <w:tabs>
          <w:tab w:val="num" w:pos="2160"/>
        </w:tabs>
        <w:ind w:left="2160" w:hanging="360"/>
      </w:pPr>
      <w:rPr>
        <w:rFonts w:ascii="Wingdings 2" w:hAnsi="Wingdings 2" w:hint="default"/>
      </w:rPr>
    </w:lvl>
    <w:lvl w:ilvl="3" w:tplc="67FE1C7E" w:tentative="1">
      <w:start w:val="1"/>
      <w:numFmt w:val="bullet"/>
      <w:lvlText w:val=""/>
      <w:lvlJc w:val="left"/>
      <w:pPr>
        <w:tabs>
          <w:tab w:val="num" w:pos="2880"/>
        </w:tabs>
        <w:ind w:left="2880" w:hanging="360"/>
      </w:pPr>
      <w:rPr>
        <w:rFonts w:ascii="Wingdings 2" w:hAnsi="Wingdings 2" w:hint="default"/>
      </w:rPr>
    </w:lvl>
    <w:lvl w:ilvl="4" w:tplc="671062EE" w:tentative="1">
      <w:start w:val="1"/>
      <w:numFmt w:val="bullet"/>
      <w:lvlText w:val=""/>
      <w:lvlJc w:val="left"/>
      <w:pPr>
        <w:tabs>
          <w:tab w:val="num" w:pos="3600"/>
        </w:tabs>
        <w:ind w:left="3600" w:hanging="360"/>
      </w:pPr>
      <w:rPr>
        <w:rFonts w:ascii="Wingdings 2" w:hAnsi="Wingdings 2" w:hint="default"/>
      </w:rPr>
    </w:lvl>
    <w:lvl w:ilvl="5" w:tplc="B6C8852A" w:tentative="1">
      <w:start w:val="1"/>
      <w:numFmt w:val="bullet"/>
      <w:lvlText w:val=""/>
      <w:lvlJc w:val="left"/>
      <w:pPr>
        <w:tabs>
          <w:tab w:val="num" w:pos="4320"/>
        </w:tabs>
        <w:ind w:left="4320" w:hanging="360"/>
      </w:pPr>
      <w:rPr>
        <w:rFonts w:ascii="Wingdings 2" w:hAnsi="Wingdings 2" w:hint="default"/>
      </w:rPr>
    </w:lvl>
    <w:lvl w:ilvl="6" w:tplc="320681B4" w:tentative="1">
      <w:start w:val="1"/>
      <w:numFmt w:val="bullet"/>
      <w:lvlText w:val=""/>
      <w:lvlJc w:val="left"/>
      <w:pPr>
        <w:tabs>
          <w:tab w:val="num" w:pos="5040"/>
        </w:tabs>
        <w:ind w:left="5040" w:hanging="360"/>
      </w:pPr>
      <w:rPr>
        <w:rFonts w:ascii="Wingdings 2" w:hAnsi="Wingdings 2" w:hint="default"/>
      </w:rPr>
    </w:lvl>
    <w:lvl w:ilvl="7" w:tplc="5FFEF4A4" w:tentative="1">
      <w:start w:val="1"/>
      <w:numFmt w:val="bullet"/>
      <w:lvlText w:val=""/>
      <w:lvlJc w:val="left"/>
      <w:pPr>
        <w:tabs>
          <w:tab w:val="num" w:pos="5760"/>
        </w:tabs>
        <w:ind w:left="5760" w:hanging="360"/>
      </w:pPr>
      <w:rPr>
        <w:rFonts w:ascii="Wingdings 2" w:hAnsi="Wingdings 2" w:hint="default"/>
      </w:rPr>
    </w:lvl>
    <w:lvl w:ilvl="8" w:tplc="E69EFDE6" w:tentative="1">
      <w:start w:val="1"/>
      <w:numFmt w:val="bullet"/>
      <w:lvlText w:val=""/>
      <w:lvlJc w:val="left"/>
      <w:pPr>
        <w:tabs>
          <w:tab w:val="num" w:pos="6480"/>
        </w:tabs>
        <w:ind w:left="6480" w:hanging="360"/>
      </w:pPr>
      <w:rPr>
        <w:rFonts w:ascii="Wingdings 2" w:hAnsi="Wingdings 2" w:hint="default"/>
      </w:rPr>
    </w:lvl>
  </w:abstractNum>
  <w:abstractNum w:abstractNumId="9">
    <w:nsid w:val="092A307F"/>
    <w:multiLevelType w:val="multilevel"/>
    <w:tmpl w:val="4BA8D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355EC2"/>
    <w:multiLevelType w:val="hybridMultilevel"/>
    <w:tmpl w:val="F68018BC"/>
    <w:lvl w:ilvl="0" w:tplc="56264FBE">
      <w:start w:val="1"/>
      <w:numFmt w:val="bullet"/>
      <w:lvlText w:val=""/>
      <w:lvlJc w:val="left"/>
      <w:pPr>
        <w:tabs>
          <w:tab w:val="num" w:pos="720"/>
        </w:tabs>
        <w:ind w:left="720" w:hanging="360"/>
      </w:pPr>
      <w:rPr>
        <w:rFonts w:ascii="Wingdings 2" w:hAnsi="Wingdings 2" w:hint="default"/>
      </w:rPr>
    </w:lvl>
    <w:lvl w:ilvl="1" w:tplc="9C6415D6">
      <w:start w:val="897"/>
      <w:numFmt w:val="bullet"/>
      <w:lvlText w:val=""/>
      <w:lvlJc w:val="left"/>
      <w:pPr>
        <w:tabs>
          <w:tab w:val="num" w:pos="1440"/>
        </w:tabs>
        <w:ind w:left="1440" w:hanging="360"/>
      </w:pPr>
      <w:rPr>
        <w:rFonts w:ascii="Wingdings 2" w:hAnsi="Wingdings 2" w:hint="default"/>
      </w:rPr>
    </w:lvl>
    <w:lvl w:ilvl="2" w:tplc="F3D60084">
      <w:start w:val="897"/>
      <w:numFmt w:val="bullet"/>
      <w:lvlText w:val=""/>
      <w:lvlJc w:val="left"/>
      <w:pPr>
        <w:tabs>
          <w:tab w:val="num" w:pos="2160"/>
        </w:tabs>
        <w:ind w:left="2160" w:hanging="360"/>
      </w:pPr>
      <w:rPr>
        <w:rFonts w:ascii="Wingdings 2" w:hAnsi="Wingdings 2" w:hint="default"/>
      </w:rPr>
    </w:lvl>
    <w:lvl w:ilvl="3" w:tplc="2A92A640" w:tentative="1">
      <w:start w:val="1"/>
      <w:numFmt w:val="bullet"/>
      <w:lvlText w:val=""/>
      <w:lvlJc w:val="left"/>
      <w:pPr>
        <w:tabs>
          <w:tab w:val="num" w:pos="2880"/>
        </w:tabs>
        <w:ind w:left="2880" w:hanging="360"/>
      </w:pPr>
      <w:rPr>
        <w:rFonts w:ascii="Wingdings 2" w:hAnsi="Wingdings 2" w:hint="default"/>
      </w:rPr>
    </w:lvl>
    <w:lvl w:ilvl="4" w:tplc="4DBEFB7A" w:tentative="1">
      <w:start w:val="1"/>
      <w:numFmt w:val="bullet"/>
      <w:lvlText w:val=""/>
      <w:lvlJc w:val="left"/>
      <w:pPr>
        <w:tabs>
          <w:tab w:val="num" w:pos="3600"/>
        </w:tabs>
        <w:ind w:left="3600" w:hanging="360"/>
      </w:pPr>
      <w:rPr>
        <w:rFonts w:ascii="Wingdings 2" w:hAnsi="Wingdings 2" w:hint="default"/>
      </w:rPr>
    </w:lvl>
    <w:lvl w:ilvl="5" w:tplc="281C39D6" w:tentative="1">
      <w:start w:val="1"/>
      <w:numFmt w:val="bullet"/>
      <w:lvlText w:val=""/>
      <w:lvlJc w:val="left"/>
      <w:pPr>
        <w:tabs>
          <w:tab w:val="num" w:pos="4320"/>
        </w:tabs>
        <w:ind w:left="4320" w:hanging="360"/>
      </w:pPr>
      <w:rPr>
        <w:rFonts w:ascii="Wingdings 2" w:hAnsi="Wingdings 2" w:hint="default"/>
      </w:rPr>
    </w:lvl>
    <w:lvl w:ilvl="6" w:tplc="140EC2A6" w:tentative="1">
      <w:start w:val="1"/>
      <w:numFmt w:val="bullet"/>
      <w:lvlText w:val=""/>
      <w:lvlJc w:val="left"/>
      <w:pPr>
        <w:tabs>
          <w:tab w:val="num" w:pos="5040"/>
        </w:tabs>
        <w:ind w:left="5040" w:hanging="360"/>
      </w:pPr>
      <w:rPr>
        <w:rFonts w:ascii="Wingdings 2" w:hAnsi="Wingdings 2" w:hint="default"/>
      </w:rPr>
    </w:lvl>
    <w:lvl w:ilvl="7" w:tplc="15BE7204" w:tentative="1">
      <w:start w:val="1"/>
      <w:numFmt w:val="bullet"/>
      <w:lvlText w:val=""/>
      <w:lvlJc w:val="left"/>
      <w:pPr>
        <w:tabs>
          <w:tab w:val="num" w:pos="5760"/>
        </w:tabs>
        <w:ind w:left="5760" w:hanging="360"/>
      </w:pPr>
      <w:rPr>
        <w:rFonts w:ascii="Wingdings 2" w:hAnsi="Wingdings 2" w:hint="default"/>
      </w:rPr>
    </w:lvl>
    <w:lvl w:ilvl="8" w:tplc="92CC3126" w:tentative="1">
      <w:start w:val="1"/>
      <w:numFmt w:val="bullet"/>
      <w:lvlText w:val=""/>
      <w:lvlJc w:val="left"/>
      <w:pPr>
        <w:tabs>
          <w:tab w:val="num" w:pos="6480"/>
        </w:tabs>
        <w:ind w:left="6480" w:hanging="360"/>
      </w:pPr>
      <w:rPr>
        <w:rFonts w:ascii="Wingdings 2" w:hAnsi="Wingdings 2" w:hint="default"/>
      </w:rPr>
    </w:lvl>
  </w:abstractNum>
  <w:abstractNum w:abstractNumId="11">
    <w:nsid w:val="098448BA"/>
    <w:multiLevelType w:val="hybridMultilevel"/>
    <w:tmpl w:val="79B0B2F2"/>
    <w:lvl w:ilvl="0" w:tplc="95D2290A">
      <w:start w:val="1"/>
      <w:numFmt w:val="bullet"/>
      <w:lvlText w:val=""/>
      <w:lvlJc w:val="left"/>
      <w:pPr>
        <w:tabs>
          <w:tab w:val="num" w:pos="720"/>
        </w:tabs>
        <w:ind w:left="720" w:hanging="360"/>
      </w:pPr>
      <w:rPr>
        <w:rFonts w:ascii="Wingdings 2" w:hAnsi="Wingdings 2" w:hint="default"/>
      </w:rPr>
    </w:lvl>
    <w:lvl w:ilvl="1" w:tplc="F2C03936">
      <w:start w:val="501"/>
      <w:numFmt w:val="bullet"/>
      <w:lvlText w:val=""/>
      <w:lvlJc w:val="left"/>
      <w:pPr>
        <w:tabs>
          <w:tab w:val="num" w:pos="1440"/>
        </w:tabs>
        <w:ind w:left="1440" w:hanging="360"/>
      </w:pPr>
      <w:rPr>
        <w:rFonts w:ascii="Wingdings 2" w:hAnsi="Wingdings 2" w:hint="default"/>
      </w:rPr>
    </w:lvl>
    <w:lvl w:ilvl="2" w:tplc="2CDE8D60" w:tentative="1">
      <w:start w:val="1"/>
      <w:numFmt w:val="bullet"/>
      <w:lvlText w:val=""/>
      <w:lvlJc w:val="left"/>
      <w:pPr>
        <w:tabs>
          <w:tab w:val="num" w:pos="2160"/>
        </w:tabs>
        <w:ind w:left="2160" w:hanging="360"/>
      </w:pPr>
      <w:rPr>
        <w:rFonts w:ascii="Wingdings 2" w:hAnsi="Wingdings 2" w:hint="default"/>
      </w:rPr>
    </w:lvl>
    <w:lvl w:ilvl="3" w:tplc="13E2367C" w:tentative="1">
      <w:start w:val="1"/>
      <w:numFmt w:val="bullet"/>
      <w:lvlText w:val=""/>
      <w:lvlJc w:val="left"/>
      <w:pPr>
        <w:tabs>
          <w:tab w:val="num" w:pos="2880"/>
        </w:tabs>
        <w:ind w:left="2880" w:hanging="360"/>
      </w:pPr>
      <w:rPr>
        <w:rFonts w:ascii="Wingdings 2" w:hAnsi="Wingdings 2" w:hint="default"/>
      </w:rPr>
    </w:lvl>
    <w:lvl w:ilvl="4" w:tplc="B860B26C" w:tentative="1">
      <w:start w:val="1"/>
      <w:numFmt w:val="bullet"/>
      <w:lvlText w:val=""/>
      <w:lvlJc w:val="left"/>
      <w:pPr>
        <w:tabs>
          <w:tab w:val="num" w:pos="3600"/>
        </w:tabs>
        <w:ind w:left="3600" w:hanging="360"/>
      </w:pPr>
      <w:rPr>
        <w:rFonts w:ascii="Wingdings 2" w:hAnsi="Wingdings 2" w:hint="default"/>
      </w:rPr>
    </w:lvl>
    <w:lvl w:ilvl="5" w:tplc="4E662DDE" w:tentative="1">
      <w:start w:val="1"/>
      <w:numFmt w:val="bullet"/>
      <w:lvlText w:val=""/>
      <w:lvlJc w:val="left"/>
      <w:pPr>
        <w:tabs>
          <w:tab w:val="num" w:pos="4320"/>
        </w:tabs>
        <w:ind w:left="4320" w:hanging="360"/>
      </w:pPr>
      <w:rPr>
        <w:rFonts w:ascii="Wingdings 2" w:hAnsi="Wingdings 2" w:hint="default"/>
      </w:rPr>
    </w:lvl>
    <w:lvl w:ilvl="6" w:tplc="2AAC59DE" w:tentative="1">
      <w:start w:val="1"/>
      <w:numFmt w:val="bullet"/>
      <w:lvlText w:val=""/>
      <w:lvlJc w:val="left"/>
      <w:pPr>
        <w:tabs>
          <w:tab w:val="num" w:pos="5040"/>
        </w:tabs>
        <w:ind w:left="5040" w:hanging="360"/>
      </w:pPr>
      <w:rPr>
        <w:rFonts w:ascii="Wingdings 2" w:hAnsi="Wingdings 2" w:hint="default"/>
      </w:rPr>
    </w:lvl>
    <w:lvl w:ilvl="7" w:tplc="223CC41A" w:tentative="1">
      <w:start w:val="1"/>
      <w:numFmt w:val="bullet"/>
      <w:lvlText w:val=""/>
      <w:lvlJc w:val="left"/>
      <w:pPr>
        <w:tabs>
          <w:tab w:val="num" w:pos="5760"/>
        </w:tabs>
        <w:ind w:left="5760" w:hanging="360"/>
      </w:pPr>
      <w:rPr>
        <w:rFonts w:ascii="Wingdings 2" w:hAnsi="Wingdings 2" w:hint="default"/>
      </w:rPr>
    </w:lvl>
    <w:lvl w:ilvl="8" w:tplc="C922909C" w:tentative="1">
      <w:start w:val="1"/>
      <w:numFmt w:val="bullet"/>
      <w:lvlText w:val=""/>
      <w:lvlJc w:val="left"/>
      <w:pPr>
        <w:tabs>
          <w:tab w:val="num" w:pos="6480"/>
        </w:tabs>
        <w:ind w:left="6480" w:hanging="360"/>
      </w:pPr>
      <w:rPr>
        <w:rFonts w:ascii="Wingdings 2" w:hAnsi="Wingdings 2" w:hint="default"/>
      </w:rPr>
    </w:lvl>
  </w:abstractNum>
  <w:abstractNum w:abstractNumId="12">
    <w:nsid w:val="0BDA69B1"/>
    <w:multiLevelType w:val="multilevel"/>
    <w:tmpl w:val="D17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A52885"/>
    <w:multiLevelType w:val="hybridMultilevel"/>
    <w:tmpl w:val="6B423266"/>
    <w:lvl w:ilvl="0" w:tplc="D21AF0B4">
      <w:start w:val="1"/>
      <w:numFmt w:val="bullet"/>
      <w:lvlText w:val=""/>
      <w:lvlJc w:val="left"/>
      <w:pPr>
        <w:tabs>
          <w:tab w:val="num" w:pos="720"/>
        </w:tabs>
        <w:ind w:left="720" w:hanging="360"/>
      </w:pPr>
      <w:rPr>
        <w:rFonts w:ascii="Wingdings 2" w:hAnsi="Wingdings 2" w:hint="default"/>
      </w:rPr>
    </w:lvl>
    <w:lvl w:ilvl="1" w:tplc="F2788566">
      <w:start w:val="1"/>
      <w:numFmt w:val="bullet"/>
      <w:lvlText w:val=""/>
      <w:lvlJc w:val="left"/>
      <w:pPr>
        <w:tabs>
          <w:tab w:val="num" w:pos="1440"/>
        </w:tabs>
        <w:ind w:left="1440" w:hanging="360"/>
      </w:pPr>
      <w:rPr>
        <w:rFonts w:ascii="Wingdings 2" w:hAnsi="Wingdings 2" w:hint="default"/>
      </w:rPr>
    </w:lvl>
    <w:lvl w:ilvl="2" w:tplc="2D08FFEE" w:tentative="1">
      <w:start w:val="1"/>
      <w:numFmt w:val="bullet"/>
      <w:lvlText w:val=""/>
      <w:lvlJc w:val="left"/>
      <w:pPr>
        <w:tabs>
          <w:tab w:val="num" w:pos="2160"/>
        </w:tabs>
        <w:ind w:left="2160" w:hanging="360"/>
      </w:pPr>
      <w:rPr>
        <w:rFonts w:ascii="Wingdings 2" w:hAnsi="Wingdings 2" w:hint="default"/>
      </w:rPr>
    </w:lvl>
    <w:lvl w:ilvl="3" w:tplc="D6FC341A" w:tentative="1">
      <w:start w:val="1"/>
      <w:numFmt w:val="bullet"/>
      <w:lvlText w:val=""/>
      <w:lvlJc w:val="left"/>
      <w:pPr>
        <w:tabs>
          <w:tab w:val="num" w:pos="2880"/>
        </w:tabs>
        <w:ind w:left="2880" w:hanging="360"/>
      </w:pPr>
      <w:rPr>
        <w:rFonts w:ascii="Wingdings 2" w:hAnsi="Wingdings 2" w:hint="default"/>
      </w:rPr>
    </w:lvl>
    <w:lvl w:ilvl="4" w:tplc="437A0D66" w:tentative="1">
      <w:start w:val="1"/>
      <w:numFmt w:val="bullet"/>
      <w:lvlText w:val=""/>
      <w:lvlJc w:val="left"/>
      <w:pPr>
        <w:tabs>
          <w:tab w:val="num" w:pos="3600"/>
        </w:tabs>
        <w:ind w:left="3600" w:hanging="360"/>
      </w:pPr>
      <w:rPr>
        <w:rFonts w:ascii="Wingdings 2" w:hAnsi="Wingdings 2" w:hint="default"/>
      </w:rPr>
    </w:lvl>
    <w:lvl w:ilvl="5" w:tplc="3DDC854A" w:tentative="1">
      <w:start w:val="1"/>
      <w:numFmt w:val="bullet"/>
      <w:lvlText w:val=""/>
      <w:lvlJc w:val="left"/>
      <w:pPr>
        <w:tabs>
          <w:tab w:val="num" w:pos="4320"/>
        </w:tabs>
        <w:ind w:left="4320" w:hanging="360"/>
      </w:pPr>
      <w:rPr>
        <w:rFonts w:ascii="Wingdings 2" w:hAnsi="Wingdings 2" w:hint="default"/>
      </w:rPr>
    </w:lvl>
    <w:lvl w:ilvl="6" w:tplc="CBAAB14A" w:tentative="1">
      <w:start w:val="1"/>
      <w:numFmt w:val="bullet"/>
      <w:lvlText w:val=""/>
      <w:lvlJc w:val="left"/>
      <w:pPr>
        <w:tabs>
          <w:tab w:val="num" w:pos="5040"/>
        </w:tabs>
        <w:ind w:left="5040" w:hanging="360"/>
      </w:pPr>
      <w:rPr>
        <w:rFonts w:ascii="Wingdings 2" w:hAnsi="Wingdings 2" w:hint="default"/>
      </w:rPr>
    </w:lvl>
    <w:lvl w:ilvl="7" w:tplc="E4B0C3BA" w:tentative="1">
      <w:start w:val="1"/>
      <w:numFmt w:val="bullet"/>
      <w:lvlText w:val=""/>
      <w:lvlJc w:val="left"/>
      <w:pPr>
        <w:tabs>
          <w:tab w:val="num" w:pos="5760"/>
        </w:tabs>
        <w:ind w:left="5760" w:hanging="360"/>
      </w:pPr>
      <w:rPr>
        <w:rFonts w:ascii="Wingdings 2" w:hAnsi="Wingdings 2" w:hint="default"/>
      </w:rPr>
    </w:lvl>
    <w:lvl w:ilvl="8" w:tplc="4336C0C0" w:tentative="1">
      <w:start w:val="1"/>
      <w:numFmt w:val="bullet"/>
      <w:lvlText w:val=""/>
      <w:lvlJc w:val="left"/>
      <w:pPr>
        <w:tabs>
          <w:tab w:val="num" w:pos="6480"/>
        </w:tabs>
        <w:ind w:left="6480" w:hanging="360"/>
      </w:pPr>
      <w:rPr>
        <w:rFonts w:ascii="Wingdings 2" w:hAnsi="Wingdings 2" w:hint="default"/>
      </w:rPr>
    </w:lvl>
  </w:abstractNum>
  <w:abstractNum w:abstractNumId="14">
    <w:nsid w:val="0E632B9F"/>
    <w:multiLevelType w:val="hybridMultilevel"/>
    <w:tmpl w:val="4C3C06EC"/>
    <w:lvl w:ilvl="0" w:tplc="DD3CCE52">
      <w:start w:val="1"/>
      <w:numFmt w:val="bullet"/>
      <w:lvlText w:val=""/>
      <w:lvlJc w:val="left"/>
      <w:pPr>
        <w:tabs>
          <w:tab w:val="num" w:pos="720"/>
        </w:tabs>
        <w:ind w:left="720" w:hanging="360"/>
      </w:pPr>
      <w:rPr>
        <w:rFonts w:ascii="Wingdings 2" w:hAnsi="Wingdings 2" w:hint="default"/>
      </w:rPr>
    </w:lvl>
    <w:lvl w:ilvl="1" w:tplc="CFE8A3EA">
      <w:start w:val="1"/>
      <w:numFmt w:val="bullet"/>
      <w:lvlText w:val=""/>
      <w:lvlJc w:val="left"/>
      <w:pPr>
        <w:tabs>
          <w:tab w:val="num" w:pos="1440"/>
        </w:tabs>
        <w:ind w:left="1440" w:hanging="360"/>
      </w:pPr>
      <w:rPr>
        <w:rFonts w:ascii="Wingdings 2" w:hAnsi="Wingdings 2" w:hint="default"/>
      </w:rPr>
    </w:lvl>
    <w:lvl w:ilvl="2" w:tplc="BF6E85A2" w:tentative="1">
      <w:start w:val="1"/>
      <w:numFmt w:val="bullet"/>
      <w:lvlText w:val=""/>
      <w:lvlJc w:val="left"/>
      <w:pPr>
        <w:tabs>
          <w:tab w:val="num" w:pos="2160"/>
        </w:tabs>
        <w:ind w:left="2160" w:hanging="360"/>
      </w:pPr>
      <w:rPr>
        <w:rFonts w:ascii="Wingdings 2" w:hAnsi="Wingdings 2" w:hint="default"/>
      </w:rPr>
    </w:lvl>
    <w:lvl w:ilvl="3" w:tplc="306E4136" w:tentative="1">
      <w:start w:val="1"/>
      <w:numFmt w:val="bullet"/>
      <w:lvlText w:val=""/>
      <w:lvlJc w:val="left"/>
      <w:pPr>
        <w:tabs>
          <w:tab w:val="num" w:pos="2880"/>
        </w:tabs>
        <w:ind w:left="2880" w:hanging="360"/>
      </w:pPr>
      <w:rPr>
        <w:rFonts w:ascii="Wingdings 2" w:hAnsi="Wingdings 2" w:hint="default"/>
      </w:rPr>
    </w:lvl>
    <w:lvl w:ilvl="4" w:tplc="23943ABC" w:tentative="1">
      <w:start w:val="1"/>
      <w:numFmt w:val="bullet"/>
      <w:lvlText w:val=""/>
      <w:lvlJc w:val="left"/>
      <w:pPr>
        <w:tabs>
          <w:tab w:val="num" w:pos="3600"/>
        </w:tabs>
        <w:ind w:left="3600" w:hanging="360"/>
      </w:pPr>
      <w:rPr>
        <w:rFonts w:ascii="Wingdings 2" w:hAnsi="Wingdings 2" w:hint="default"/>
      </w:rPr>
    </w:lvl>
    <w:lvl w:ilvl="5" w:tplc="B5C2644E" w:tentative="1">
      <w:start w:val="1"/>
      <w:numFmt w:val="bullet"/>
      <w:lvlText w:val=""/>
      <w:lvlJc w:val="left"/>
      <w:pPr>
        <w:tabs>
          <w:tab w:val="num" w:pos="4320"/>
        </w:tabs>
        <w:ind w:left="4320" w:hanging="360"/>
      </w:pPr>
      <w:rPr>
        <w:rFonts w:ascii="Wingdings 2" w:hAnsi="Wingdings 2" w:hint="default"/>
      </w:rPr>
    </w:lvl>
    <w:lvl w:ilvl="6" w:tplc="58BEF964" w:tentative="1">
      <w:start w:val="1"/>
      <w:numFmt w:val="bullet"/>
      <w:lvlText w:val=""/>
      <w:lvlJc w:val="left"/>
      <w:pPr>
        <w:tabs>
          <w:tab w:val="num" w:pos="5040"/>
        </w:tabs>
        <w:ind w:left="5040" w:hanging="360"/>
      </w:pPr>
      <w:rPr>
        <w:rFonts w:ascii="Wingdings 2" w:hAnsi="Wingdings 2" w:hint="default"/>
      </w:rPr>
    </w:lvl>
    <w:lvl w:ilvl="7" w:tplc="3760BBCA" w:tentative="1">
      <w:start w:val="1"/>
      <w:numFmt w:val="bullet"/>
      <w:lvlText w:val=""/>
      <w:lvlJc w:val="left"/>
      <w:pPr>
        <w:tabs>
          <w:tab w:val="num" w:pos="5760"/>
        </w:tabs>
        <w:ind w:left="5760" w:hanging="360"/>
      </w:pPr>
      <w:rPr>
        <w:rFonts w:ascii="Wingdings 2" w:hAnsi="Wingdings 2" w:hint="default"/>
      </w:rPr>
    </w:lvl>
    <w:lvl w:ilvl="8" w:tplc="CAAA73D4" w:tentative="1">
      <w:start w:val="1"/>
      <w:numFmt w:val="bullet"/>
      <w:lvlText w:val=""/>
      <w:lvlJc w:val="left"/>
      <w:pPr>
        <w:tabs>
          <w:tab w:val="num" w:pos="6480"/>
        </w:tabs>
        <w:ind w:left="6480" w:hanging="360"/>
      </w:pPr>
      <w:rPr>
        <w:rFonts w:ascii="Wingdings 2" w:hAnsi="Wingdings 2" w:hint="default"/>
      </w:rPr>
    </w:lvl>
  </w:abstractNum>
  <w:abstractNum w:abstractNumId="15">
    <w:nsid w:val="0E796FC1"/>
    <w:multiLevelType w:val="multilevel"/>
    <w:tmpl w:val="3504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FC7D6F"/>
    <w:multiLevelType w:val="multilevel"/>
    <w:tmpl w:val="99C8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F3A5021"/>
    <w:multiLevelType w:val="hybridMultilevel"/>
    <w:tmpl w:val="828254CC"/>
    <w:lvl w:ilvl="0" w:tplc="9BD0FE2A">
      <w:start w:val="1"/>
      <w:numFmt w:val="bullet"/>
      <w:lvlText w:val=""/>
      <w:lvlJc w:val="left"/>
      <w:pPr>
        <w:tabs>
          <w:tab w:val="num" w:pos="720"/>
        </w:tabs>
        <w:ind w:left="720" w:hanging="360"/>
      </w:pPr>
      <w:rPr>
        <w:rFonts w:ascii="Wingdings 2" w:hAnsi="Wingdings 2" w:hint="default"/>
      </w:rPr>
    </w:lvl>
    <w:lvl w:ilvl="1" w:tplc="5D308FF4" w:tentative="1">
      <w:start w:val="1"/>
      <w:numFmt w:val="bullet"/>
      <w:lvlText w:val=""/>
      <w:lvlJc w:val="left"/>
      <w:pPr>
        <w:tabs>
          <w:tab w:val="num" w:pos="1440"/>
        </w:tabs>
        <w:ind w:left="1440" w:hanging="360"/>
      </w:pPr>
      <w:rPr>
        <w:rFonts w:ascii="Wingdings 2" w:hAnsi="Wingdings 2" w:hint="default"/>
      </w:rPr>
    </w:lvl>
    <w:lvl w:ilvl="2" w:tplc="1FAA0536" w:tentative="1">
      <w:start w:val="1"/>
      <w:numFmt w:val="bullet"/>
      <w:lvlText w:val=""/>
      <w:lvlJc w:val="left"/>
      <w:pPr>
        <w:tabs>
          <w:tab w:val="num" w:pos="2160"/>
        </w:tabs>
        <w:ind w:left="2160" w:hanging="360"/>
      </w:pPr>
      <w:rPr>
        <w:rFonts w:ascii="Wingdings 2" w:hAnsi="Wingdings 2" w:hint="default"/>
      </w:rPr>
    </w:lvl>
    <w:lvl w:ilvl="3" w:tplc="6AACBB48" w:tentative="1">
      <w:start w:val="1"/>
      <w:numFmt w:val="bullet"/>
      <w:lvlText w:val=""/>
      <w:lvlJc w:val="left"/>
      <w:pPr>
        <w:tabs>
          <w:tab w:val="num" w:pos="2880"/>
        </w:tabs>
        <w:ind w:left="2880" w:hanging="360"/>
      </w:pPr>
      <w:rPr>
        <w:rFonts w:ascii="Wingdings 2" w:hAnsi="Wingdings 2" w:hint="default"/>
      </w:rPr>
    </w:lvl>
    <w:lvl w:ilvl="4" w:tplc="3BAA5694" w:tentative="1">
      <w:start w:val="1"/>
      <w:numFmt w:val="bullet"/>
      <w:lvlText w:val=""/>
      <w:lvlJc w:val="left"/>
      <w:pPr>
        <w:tabs>
          <w:tab w:val="num" w:pos="3600"/>
        </w:tabs>
        <w:ind w:left="3600" w:hanging="360"/>
      </w:pPr>
      <w:rPr>
        <w:rFonts w:ascii="Wingdings 2" w:hAnsi="Wingdings 2" w:hint="default"/>
      </w:rPr>
    </w:lvl>
    <w:lvl w:ilvl="5" w:tplc="BEA66C52" w:tentative="1">
      <w:start w:val="1"/>
      <w:numFmt w:val="bullet"/>
      <w:lvlText w:val=""/>
      <w:lvlJc w:val="left"/>
      <w:pPr>
        <w:tabs>
          <w:tab w:val="num" w:pos="4320"/>
        </w:tabs>
        <w:ind w:left="4320" w:hanging="360"/>
      </w:pPr>
      <w:rPr>
        <w:rFonts w:ascii="Wingdings 2" w:hAnsi="Wingdings 2" w:hint="default"/>
      </w:rPr>
    </w:lvl>
    <w:lvl w:ilvl="6" w:tplc="1BA87572" w:tentative="1">
      <w:start w:val="1"/>
      <w:numFmt w:val="bullet"/>
      <w:lvlText w:val=""/>
      <w:lvlJc w:val="left"/>
      <w:pPr>
        <w:tabs>
          <w:tab w:val="num" w:pos="5040"/>
        </w:tabs>
        <w:ind w:left="5040" w:hanging="360"/>
      </w:pPr>
      <w:rPr>
        <w:rFonts w:ascii="Wingdings 2" w:hAnsi="Wingdings 2" w:hint="default"/>
      </w:rPr>
    </w:lvl>
    <w:lvl w:ilvl="7" w:tplc="FA624048" w:tentative="1">
      <w:start w:val="1"/>
      <w:numFmt w:val="bullet"/>
      <w:lvlText w:val=""/>
      <w:lvlJc w:val="left"/>
      <w:pPr>
        <w:tabs>
          <w:tab w:val="num" w:pos="5760"/>
        </w:tabs>
        <w:ind w:left="5760" w:hanging="360"/>
      </w:pPr>
      <w:rPr>
        <w:rFonts w:ascii="Wingdings 2" w:hAnsi="Wingdings 2" w:hint="default"/>
      </w:rPr>
    </w:lvl>
    <w:lvl w:ilvl="8" w:tplc="77A435F6" w:tentative="1">
      <w:start w:val="1"/>
      <w:numFmt w:val="bullet"/>
      <w:lvlText w:val=""/>
      <w:lvlJc w:val="left"/>
      <w:pPr>
        <w:tabs>
          <w:tab w:val="num" w:pos="6480"/>
        </w:tabs>
        <w:ind w:left="6480" w:hanging="360"/>
      </w:pPr>
      <w:rPr>
        <w:rFonts w:ascii="Wingdings 2" w:hAnsi="Wingdings 2" w:hint="default"/>
      </w:rPr>
    </w:lvl>
  </w:abstractNum>
  <w:abstractNum w:abstractNumId="18">
    <w:nsid w:val="105701DA"/>
    <w:multiLevelType w:val="hybridMultilevel"/>
    <w:tmpl w:val="65CE1942"/>
    <w:lvl w:ilvl="0" w:tplc="64B873B4">
      <w:start w:val="1"/>
      <w:numFmt w:val="bullet"/>
      <w:lvlText w:val=""/>
      <w:lvlJc w:val="left"/>
      <w:pPr>
        <w:tabs>
          <w:tab w:val="num" w:pos="720"/>
        </w:tabs>
        <w:ind w:left="720" w:hanging="360"/>
      </w:pPr>
      <w:rPr>
        <w:rFonts w:ascii="Wingdings 2" w:hAnsi="Wingdings 2" w:hint="default"/>
      </w:rPr>
    </w:lvl>
    <w:lvl w:ilvl="1" w:tplc="4B0ECA38">
      <w:start w:val="1"/>
      <w:numFmt w:val="bullet"/>
      <w:lvlText w:val=""/>
      <w:lvlJc w:val="left"/>
      <w:pPr>
        <w:tabs>
          <w:tab w:val="num" w:pos="1440"/>
        </w:tabs>
        <w:ind w:left="1440" w:hanging="360"/>
      </w:pPr>
      <w:rPr>
        <w:rFonts w:ascii="Wingdings 2" w:hAnsi="Wingdings 2" w:hint="default"/>
      </w:rPr>
    </w:lvl>
    <w:lvl w:ilvl="2" w:tplc="466858A6" w:tentative="1">
      <w:start w:val="1"/>
      <w:numFmt w:val="bullet"/>
      <w:lvlText w:val=""/>
      <w:lvlJc w:val="left"/>
      <w:pPr>
        <w:tabs>
          <w:tab w:val="num" w:pos="2160"/>
        </w:tabs>
        <w:ind w:left="2160" w:hanging="360"/>
      </w:pPr>
      <w:rPr>
        <w:rFonts w:ascii="Wingdings 2" w:hAnsi="Wingdings 2" w:hint="default"/>
      </w:rPr>
    </w:lvl>
    <w:lvl w:ilvl="3" w:tplc="38741290" w:tentative="1">
      <w:start w:val="1"/>
      <w:numFmt w:val="bullet"/>
      <w:lvlText w:val=""/>
      <w:lvlJc w:val="left"/>
      <w:pPr>
        <w:tabs>
          <w:tab w:val="num" w:pos="2880"/>
        </w:tabs>
        <w:ind w:left="2880" w:hanging="360"/>
      </w:pPr>
      <w:rPr>
        <w:rFonts w:ascii="Wingdings 2" w:hAnsi="Wingdings 2" w:hint="default"/>
      </w:rPr>
    </w:lvl>
    <w:lvl w:ilvl="4" w:tplc="9A24ECD4" w:tentative="1">
      <w:start w:val="1"/>
      <w:numFmt w:val="bullet"/>
      <w:lvlText w:val=""/>
      <w:lvlJc w:val="left"/>
      <w:pPr>
        <w:tabs>
          <w:tab w:val="num" w:pos="3600"/>
        </w:tabs>
        <w:ind w:left="3600" w:hanging="360"/>
      </w:pPr>
      <w:rPr>
        <w:rFonts w:ascii="Wingdings 2" w:hAnsi="Wingdings 2" w:hint="default"/>
      </w:rPr>
    </w:lvl>
    <w:lvl w:ilvl="5" w:tplc="09D0D7E6" w:tentative="1">
      <w:start w:val="1"/>
      <w:numFmt w:val="bullet"/>
      <w:lvlText w:val=""/>
      <w:lvlJc w:val="left"/>
      <w:pPr>
        <w:tabs>
          <w:tab w:val="num" w:pos="4320"/>
        </w:tabs>
        <w:ind w:left="4320" w:hanging="360"/>
      </w:pPr>
      <w:rPr>
        <w:rFonts w:ascii="Wingdings 2" w:hAnsi="Wingdings 2" w:hint="default"/>
      </w:rPr>
    </w:lvl>
    <w:lvl w:ilvl="6" w:tplc="4C98B9B8" w:tentative="1">
      <w:start w:val="1"/>
      <w:numFmt w:val="bullet"/>
      <w:lvlText w:val=""/>
      <w:lvlJc w:val="left"/>
      <w:pPr>
        <w:tabs>
          <w:tab w:val="num" w:pos="5040"/>
        </w:tabs>
        <w:ind w:left="5040" w:hanging="360"/>
      </w:pPr>
      <w:rPr>
        <w:rFonts w:ascii="Wingdings 2" w:hAnsi="Wingdings 2" w:hint="default"/>
      </w:rPr>
    </w:lvl>
    <w:lvl w:ilvl="7" w:tplc="430A4E66" w:tentative="1">
      <w:start w:val="1"/>
      <w:numFmt w:val="bullet"/>
      <w:lvlText w:val=""/>
      <w:lvlJc w:val="left"/>
      <w:pPr>
        <w:tabs>
          <w:tab w:val="num" w:pos="5760"/>
        </w:tabs>
        <w:ind w:left="5760" w:hanging="360"/>
      </w:pPr>
      <w:rPr>
        <w:rFonts w:ascii="Wingdings 2" w:hAnsi="Wingdings 2" w:hint="default"/>
      </w:rPr>
    </w:lvl>
    <w:lvl w:ilvl="8" w:tplc="FFF648F0" w:tentative="1">
      <w:start w:val="1"/>
      <w:numFmt w:val="bullet"/>
      <w:lvlText w:val=""/>
      <w:lvlJc w:val="left"/>
      <w:pPr>
        <w:tabs>
          <w:tab w:val="num" w:pos="6480"/>
        </w:tabs>
        <w:ind w:left="6480" w:hanging="360"/>
      </w:pPr>
      <w:rPr>
        <w:rFonts w:ascii="Wingdings 2" w:hAnsi="Wingdings 2" w:hint="default"/>
      </w:rPr>
    </w:lvl>
  </w:abstractNum>
  <w:abstractNum w:abstractNumId="19">
    <w:nsid w:val="109020F8"/>
    <w:multiLevelType w:val="multilevel"/>
    <w:tmpl w:val="178E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16C7EC6"/>
    <w:multiLevelType w:val="multilevel"/>
    <w:tmpl w:val="AFD4C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50808D5"/>
    <w:multiLevelType w:val="hybridMultilevel"/>
    <w:tmpl w:val="F87E9938"/>
    <w:lvl w:ilvl="0" w:tplc="744E4D10">
      <w:start w:val="1"/>
      <w:numFmt w:val="bullet"/>
      <w:lvlText w:val=""/>
      <w:lvlJc w:val="left"/>
      <w:pPr>
        <w:tabs>
          <w:tab w:val="num" w:pos="720"/>
        </w:tabs>
        <w:ind w:left="720" w:hanging="360"/>
      </w:pPr>
      <w:rPr>
        <w:rFonts w:ascii="Wingdings 2" w:hAnsi="Wingdings 2" w:hint="default"/>
      </w:rPr>
    </w:lvl>
    <w:lvl w:ilvl="1" w:tplc="F04C5B02">
      <w:start w:val="1"/>
      <w:numFmt w:val="bullet"/>
      <w:lvlText w:val=""/>
      <w:lvlJc w:val="left"/>
      <w:pPr>
        <w:tabs>
          <w:tab w:val="num" w:pos="1440"/>
        </w:tabs>
        <w:ind w:left="1440" w:hanging="360"/>
      </w:pPr>
      <w:rPr>
        <w:rFonts w:ascii="Wingdings 2" w:hAnsi="Wingdings 2" w:hint="default"/>
      </w:rPr>
    </w:lvl>
    <w:lvl w:ilvl="2" w:tplc="E84AE04E" w:tentative="1">
      <w:start w:val="1"/>
      <w:numFmt w:val="bullet"/>
      <w:lvlText w:val=""/>
      <w:lvlJc w:val="left"/>
      <w:pPr>
        <w:tabs>
          <w:tab w:val="num" w:pos="2160"/>
        </w:tabs>
        <w:ind w:left="2160" w:hanging="360"/>
      </w:pPr>
      <w:rPr>
        <w:rFonts w:ascii="Wingdings 2" w:hAnsi="Wingdings 2" w:hint="default"/>
      </w:rPr>
    </w:lvl>
    <w:lvl w:ilvl="3" w:tplc="D2B040E6" w:tentative="1">
      <w:start w:val="1"/>
      <w:numFmt w:val="bullet"/>
      <w:lvlText w:val=""/>
      <w:lvlJc w:val="left"/>
      <w:pPr>
        <w:tabs>
          <w:tab w:val="num" w:pos="2880"/>
        </w:tabs>
        <w:ind w:left="2880" w:hanging="360"/>
      </w:pPr>
      <w:rPr>
        <w:rFonts w:ascii="Wingdings 2" w:hAnsi="Wingdings 2" w:hint="default"/>
      </w:rPr>
    </w:lvl>
    <w:lvl w:ilvl="4" w:tplc="09C2BAE4" w:tentative="1">
      <w:start w:val="1"/>
      <w:numFmt w:val="bullet"/>
      <w:lvlText w:val=""/>
      <w:lvlJc w:val="left"/>
      <w:pPr>
        <w:tabs>
          <w:tab w:val="num" w:pos="3600"/>
        </w:tabs>
        <w:ind w:left="3600" w:hanging="360"/>
      </w:pPr>
      <w:rPr>
        <w:rFonts w:ascii="Wingdings 2" w:hAnsi="Wingdings 2" w:hint="default"/>
      </w:rPr>
    </w:lvl>
    <w:lvl w:ilvl="5" w:tplc="57AE237E" w:tentative="1">
      <w:start w:val="1"/>
      <w:numFmt w:val="bullet"/>
      <w:lvlText w:val=""/>
      <w:lvlJc w:val="left"/>
      <w:pPr>
        <w:tabs>
          <w:tab w:val="num" w:pos="4320"/>
        </w:tabs>
        <w:ind w:left="4320" w:hanging="360"/>
      </w:pPr>
      <w:rPr>
        <w:rFonts w:ascii="Wingdings 2" w:hAnsi="Wingdings 2" w:hint="default"/>
      </w:rPr>
    </w:lvl>
    <w:lvl w:ilvl="6" w:tplc="FF46C1EC" w:tentative="1">
      <w:start w:val="1"/>
      <w:numFmt w:val="bullet"/>
      <w:lvlText w:val=""/>
      <w:lvlJc w:val="left"/>
      <w:pPr>
        <w:tabs>
          <w:tab w:val="num" w:pos="5040"/>
        </w:tabs>
        <w:ind w:left="5040" w:hanging="360"/>
      </w:pPr>
      <w:rPr>
        <w:rFonts w:ascii="Wingdings 2" w:hAnsi="Wingdings 2" w:hint="default"/>
      </w:rPr>
    </w:lvl>
    <w:lvl w:ilvl="7" w:tplc="131C7EE6" w:tentative="1">
      <w:start w:val="1"/>
      <w:numFmt w:val="bullet"/>
      <w:lvlText w:val=""/>
      <w:lvlJc w:val="left"/>
      <w:pPr>
        <w:tabs>
          <w:tab w:val="num" w:pos="5760"/>
        </w:tabs>
        <w:ind w:left="5760" w:hanging="360"/>
      </w:pPr>
      <w:rPr>
        <w:rFonts w:ascii="Wingdings 2" w:hAnsi="Wingdings 2" w:hint="default"/>
      </w:rPr>
    </w:lvl>
    <w:lvl w:ilvl="8" w:tplc="99BC4156" w:tentative="1">
      <w:start w:val="1"/>
      <w:numFmt w:val="bullet"/>
      <w:lvlText w:val=""/>
      <w:lvlJc w:val="left"/>
      <w:pPr>
        <w:tabs>
          <w:tab w:val="num" w:pos="6480"/>
        </w:tabs>
        <w:ind w:left="6480" w:hanging="360"/>
      </w:pPr>
      <w:rPr>
        <w:rFonts w:ascii="Wingdings 2" w:hAnsi="Wingdings 2" w:hint="default"/>
      </w:rPr>
    </w:lvl>
  </w:abstractNum>
  <w:abstractNum w:abstractNumId="22">
    <w:nsid w:val="15406A4B"/>
    <w:multiLevelType w:val="multilevel"/>
    <w:tmpl w:val="FB0220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A04E71"/>
    <w:multiLevelType w:val="hybridMultilevel"/>
    <w:tmpl w:val="18921B3E"/>
    <w:lvl w:ilvl="0" w:tplc="9FA037B8">
      <w:start w:val="1"/>
      <w:numFmt w:val="bullet"/>
      <w:lvlText w:val=""/>
      <w:lvlJc w:val="left"/>
      <w:pPr>
        <w:tabs>
          <w:tab w:val="num" w:pos="720"/>
        </w:tabs>
        <w:ind w:left="720" w:hanging="360"/>
      </w:pPr>
      <w:rPr>
        <w:rFonts w:ascii="Wingdings 2" w:hAnsi="Wingdings 2" w:hint="default"/>
      </w:rPr>
    </w:lvl>
    <w:lvl w:ilvl="1" w:tplc="EAAECCFE">
      <w:start w:val="505"/>
      <w:numFmt w:val="bullet"/>
      <w:lvlText w:val=""/>
      <w:lvlJc w:val="left"/>
      <w:pPr>
        <w:tabs>
          <w:tab w:val="num" w:pos="1440"/>
        </w:tabs>
        <w:ind w:left="1440" w:hanging="360"/>
      </w:pPr>
      <w:rPr>
        <w:rFonts w:ascii="Wingdings 2" w:hAnsi="Wingdings 2" w:hint="default"/>
      </w:rPr>
    </w:lvl>
    <w:lvl w:ilvl="2" w:tplc="DC068182">
      <w:start w:val="1"/>
      <w:numFmt w:val="bullet"/>
      <w:lvlText w:val=""/>
      <w:lvlJc w:val="left"/>
      <w:pPr>
        <w:tabs>
          <w:tab w:val="num" w:pos="2160"/>
        </w:tabs>
        <w:ind w:left="2160" w:hanging="360"/>
      </w:pPr>
      <w:rPr>
        <w:rFonts w:ascii="Wingdings 2" w:hAnsi="Wingdings 2" w:hint="default"/>
      </w:rPr>
    </w:lvl>
    <w:lvl w:ilvl="3" w:tplc="FAB22A3E">
      <w:start w:val="1"/>
      <w:numFmt w:val="bullet"/>
      <w:lvlText w:val=""/>
      <w:lvlJc w:val="left"/>
      <w:pPr>
        <w:tabs>
          <w:tab w:val="num" w:pos="2880"/>
        </w:tabs>
        <w:ind w:left="2880" w:hanging="360"/>
      </w:pPr>
      <w:rPr>
        <w:rFonts w:ascii="Wingdings 2" w:hAnsi="Wingdings 2" w:hint="default"/>
      </w:rPr>
    </w:lvl>
    <w:lvl w:ilvl="4" w:tplc="D1206B0C" w:tentative="1">
      <w:start w:val="1"/>
      <w:numFmt w:val="bullet"/>
      <w:lvlText w:val=""/>
      <w:lvlJc w:val="left"/>
      <w:pPr>
        <w:tabs>
          <w:tab w:val="num" w:pos="3600"/>
        </w:tabs>
        <w:ind w:left="3600" w:hanging="360"/>
      </w:pPr>
      <w:rPr>
        <w:rFonts w:ascii="Wingdings 2" w:hAnsi="Wingdings 2" w:hint="default"/>
      </w:rPr>
    </w:lvl>
    <w:lvl w:ilvl="5" w:tplc="4A786902" w:tentative="1">
      <w:start w:val="1"/>
      <w:numFmt w:val="bullet"/>
      <w:lvlText w:val=""/>
      <w:lvlJc w:val="left"/>
      <w:pPr>
        <w:tabs>
          <w:tab w:val="num" w:pos="4320"/>
        </w:tabs>
        <w:ind w:left="4320" w:hanging="360"/>
      </w:pPr>
      <w:rPr>
        <w:rFonts w:ascii="Wingdings 2" w:hAnsi="Wingdings 2" w:hint="default"/>
      </w:rPr>
    </w:lvl>
    <w:lvl w:ilvl="6" w:tplc="0EAC5060" w:tentative="1">
      <w:start w:val="1"/>
      <w:numFmt w:val="bullet"/>
      <w:lvlText w:val=""/>
      <w:lvlJc w:val="left"/>
      <w:pPr>
        <w:tabs>
          <w:tab w:val="num" w:pos="5040"/>
        </w:tabs>
        <w:ind w:left="5040" w:hanging="360"/>
      </w:pPr>
      <w:rPr>
        <w:rFonts w:ascii="Wingdings 2" w:hAnsi="Wingdings 2" w:hint="default"/>
      </w:rPr>
    </w:lvl>
    <w:lvl w:ilvl="7" w:tplc="E03E5B30" w:tentative="1">
      <w:start w:val="1"/>
      <w:numFmt w:val="bullet"/>
      <w:lvlText w:val=""/>
      <w:lvlJc w:val="left"/>
      <w:pPr>
        <w:tabs>
          <w:tab w:val="num" w:pos="5760"/>
        </w:tabs>
        <w:ind w:left="5760" w:hanging="360"/>
      </w:pPr>
      <w:rPr>
        <w:rFonts w:ascii="Wingdings 2" w:hAnsi="Wingdings 2" w:hint="default"/>
      </w:rPr>
    </w:lvl>
    <w:lvl w:ilvl="8" w:tplc="965CE5A8" w:tentative="1">
      <w:start w:val="1"/>
      <w:numFmt w:val="bullet"/>
      <w:lvlText w:val=""/>
      <w:lvlJc w:val="left"/>
      <w:pPr>
        <w:tabs>
          <w:tab w:val="num" w:pos="6480"/>
        </w:tabs>
        <w:ind w:left="6480" w:hanging="360"/>
      </w:pPr>
      <w:rPr>
        <w:rFonts w:ascii="Wingdings 2" w:hAnsi="Wingdings 2" w:hint="default"/>
      </w:rPr>
    </w:lvl>
  </w:abstractNum>
  <w:abstractNum w:abstractNumId="24">
    <w:nsid w:val="15E11A02"/>
    <w:multiLevelType w:val="hybridMultilevel"/>
    <w:tmpl w:val="E7706146"/>
    <w:lvl w:ilvl="0" w:tplc="1436B354">
      <w:start w:val="1"/>
      <w:numFmt w:val="bullet"/>
      <w:lvlText w:val=""/>
      <w:lvlJc w:val="left"/>
      <w:pPr>
        <w:tabs>
          <w:tab w:val="num" w:pos="720"/>
        </w:tabs>
        <w:ind w:left="720" w:hanging="360"/>
      </w:pPr>
      <w:rPr>
        <w:rFonts w:ascii="Wingdings 2" w:hAnsi="Wingdings 2" w:hint="default"/>
      </w:rPr>
    </w:lvl>
    <w:lvl w:ilvl="1" w:tplc="0C183CE2">
      <w:start w:val="1"/>
      <w:numFmt w:val="bullet"/>
      <w:lvlText w:val=""/>
      <w:lvlJc w:val="left"/>
      <w:pPr>
        <w:tabs>
          <w:tab w:val="num" w:pos="1440"/>
        </w:tabs>
        <w:ind w:left="1440" w:hanging="360"/>
      </w:pPr>
      <w:rPr>
        <w:rFonts w:ascii="Wingdings 2" w:hAnsi="Wingdings 2" w:hint="default"/>
      </w:rPr>
    </w:lvl>
    <w:lvl w:ilvl="2" w:tplc="3F0C26E8" w:tentative="1">
      <w:start w:val="1"/>
      <w:numFmt w:val="bullet"/>
      <w:lvlText w:val=""/>
      <w:lvlJc w:val="left"/>
      <w:pPr>
        <w:tabs>
          <w:tab w:val="num" w:pos="2160"/>
        </w:tabs>
        <w:ind w:left="2160" w:hanging="360"/>
      </w:pPr>
      <w:rPr>
        <w:rFonts w:ascii="Wingdings 2" w:hAnsi="Wingdings 2" w:hint="default"/>
      </w:rPr>
    </w:lvl>
    <w:lvl w:ilvl="3" w:tplc="F3245DEE" w:tentative="1">
      <w:start w:val="1"/>
      <w:numFmt w:val="bullet"/>
      <w:lvlText w:val=""/>
      <w:lvlJc w:val="left"/>
      <w:pPr>
        <w:tabs>
          <w:tab w:val="num" w:pos="2880"/>
        </w:tabs>
        <w:ind w:left="2880" w:hanging="360"/>
      </w:pPr>
      <w:rPr>
        <w:rFonts w:ascii="Wingdings 2" w:hAnsi="Wingdings 2" w:hint="default"/>
      </w:rPr>
    </w:lvl>
    <w:lvl w:ilvl="4" w:tplc="0622872A" w:tentative="1">
      <w:start w:val="1"/>
      <w:numFmt w:val="bullet"/>
      <w:lvlText w:val=""/>
      <w:lvlJc w:val="left"/>
      <w:pPr>
        <w:tabs>
          <w:tab w:val="num" w:pos="3600"/>
        </w:tabs>
        <w:ind w:left="3600" w:hanging="360"/>
      </w:pPr>
      <w:rPr>
        <w:rFonts w:ascii="Wingdings 2" w:hAnsi="Wingdings 2" w:hint="default"/>
      </w:rPr>
    </w:lvl>
    <w:lvl w:ilvl="5" w:tplc="B6CEA1AA" w:tentative="1">
      <w:start w:val="1"/>
      <w:numFmt w:val="bullet"/>
      <w:lvlText w:val=""/>
      <w:lvlJc w:val="left"/>
      <w:pPr>
        <w:tabs>
          <w:tab w:val="num" w:pos="4320"/>
        </w:tabs>
        <w:ind w:left="4320" w:hanging="360"/>
      </w:pPr>
      <w:rPr>
        <w:rFonts w:ascii="Wingdings 2" w:hAnsi="Wingdings 2" w:hint="default"/>
      </w:rPr>
    </w:lvl>
    <w:lvl w:ilvl="6" w:tplc="837EDF62" w:tentative="1">
      <w:start w:val="1"/>
      <w:numFmt w:val="bullet"/>
      <w:lvlText w:val=""/>
      <w:lvlJc w:val="left"/>
      <w:pPr>
        <w:tabs>
          <w:tab w:val="num" w:pos="5040"/>
        </w:tabs>
        <w:ind w:left="5040" w:hanging="360"/>
      </w:pPr>
      <w:rPr>
        <w:rFonts w:ascii="Wingdings 2" w:hAnsi="Wingdings 2" w:hint="default"/>
      </w:rPr>
    </w:lvl>
    <w:lvl w:ilvl="7" w:tplc="3BE87F56" w:tentative="1">
      <w:start w:val="1"/>
      <w:numFmt w:val="bullet"/>
      <w:lvlText w:val=""/>
      <w:lvlJc w:val="left"/>
      <w:pPr>
        <w:tabs>
          <w:tab w:val="num" w:pos="5760"/>
        </w:tabs>
        <w:ind w:left="5760" w:hanging="360"/>
      </w:pPr>
      <w:rPr>
        <w:rFonts w:ascii="Wingdings 2" w:hAnsi="Wingdings 2" w:hint="default"/>
      </w:rPr>
    </w:lvl>
    <w:lvl w:ilvl="8" w:tplc="9418C03C" w:tentative="1">
      <w:start w:val="1"/>
      <w:numFmt w:val="bullet"/>
      <w:lvlText w:val=""/>
      <w:lvlJc w:val="left"/>
      <w:pPr>
        <w:tabs>
          <w:tab w:val="num" w:pos="6480"/>
        </w:tabs>
        <w:ind w:left="6480" w:hanging="360"/>
      </w:pPr>
      <w:rPr>
        <w:rFonts w:ascii="Wingdings 2" w:hAnsi="Wingdings 2" w:hint="default"/>
      </w:rPr>
    </w:lvl>
  </w:abstractNum>
  <w:abstractNum w:abstractNumId="25">
    <w:nsid w:val="16B265A7"/>
    <w:multiLevelType w:val="multilevel"/>
    <w:tmpl w:val="1586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8D0E57"/>
    <w:multiLevelType w:val="hybridMultilevel"/>
    <w:tmpl w:val="A496ACBE"/>
    <w:lvl w:ilvl="0" w:tplc="665EB35A">
      <w:start w:val="1"/>
      <w:numFmt w:val="bullet"/>
      <w:lvlText w:val=""/>
      <w:lvlJc w:val="left"/>
      <w:pPr>
        <w:tabs>
          <w:tab w:val="num" w:pos="720"/>
        </w:tabs>
        <w:ind w:left="720" w:hanging="360"/>
      </w:pPr>
      <w:rPr>
        <w:rFonts w:ascii="Wingdings 2" w:hAnsi="Wingdings 2" w:hint="default"/>
      </w:rPr>
    </w:lvl>
    <w:lvl w:ilvl="1" w:tplc="374CC97E" w:tentative="1">
      <w:start w:val="1"/>
      <w:numFmt w:val="bullet"/>
      <w:lvlText w:val=""/>
      <w:lvlJc w:val="left"/>
      <w:pPr>
        <w:tabs>
          <w:tab w:val="num" w:pos="1440"/>
        </w:tabs>
        <w:ind w:left="1440" w:hanging="360"/>
      </w:pPr>
      <w:rPr>
        <w:rFonts w:ascii="Wingdings 2" w:hAnsi="Wingdings 2" w:hint="default"/>
      </w:rPr>
    </w:lvl>
    <w:lvl w:ilvl="2" w:tplc="6C6837C8" w:tentative="1">
      <w:start w:val="1"/>
      <w:numFmt w:val="bullet"/>
      <w:lvlText w:val=""/>
      <w:lvlJc w:val="left"/>
      <w:pPr>
        <w:tabs>
          <w:tab w:val="num" w:pos="2160"/>
        </w:tabs>
        <w:ind w:left="2160" w:hanging="360"/>
      </w:pPr>
      <w:rPr>
        <w:rFonts w:ascii="Wingdings 2" w:hAnsi="Wingdings 2" w:hint="default"/>
      </w:rPr>
    </w:lvl>
    <w:lvl w:ilvl="3" w:tplc="5BDA2C6A" w:tentative="1">
      <w:start w:val="1"/>
      <w:numFmt w:val="bullet"/>
      <w:lvlText w:val=""/>
      <w:lvlJc w:val="left"/>
      <w:pPr>
        <w:tabs>
          <w:tab w:val="num" w:pos="2880"/>
        </w:tabs>
        <w:ind w:left="2880" w:hanging="360"/>
      </w:pPr>
      <w:rPr>
        <w:rFonts w:ascii="Wingdings 2" w:hAnsi="Wingdings 2" w:hint="default"/>
      </w:rPr>
    </w:lvl>
    <w:lvl w:ilvl="4" w:tplc="48A8DA60" w:tentative="1">
      <w:start w:val="1"/>
      <w:numFmt w:val="bullet"/>
      <w:lvlText w:val=""/>
      <w:lvlJc w:val="left"/>
      <w:pPr>
        <w:tabs>
          <w:tab w:val="num" w:pos="3600"/>
        </w:tabs>
        <w:ind w:left="3600" w:hanging="360"/>
      </w:pPr>
      <w:rPr>
        <w:rFonts w:ascii="Wingdings 2" w:hAnsi="Wingdings 2" w:hint="default"/>
      </w:rPr>
    </w:lvl>
    <w:lvl w:ilvl="5" w:tplc="3E0012C6" w:tentative="1">
      <w:start w:val="1"/>
      <w:numFmt w:val="bullet"/>
      <w:lvlText w:val=""/>
      <w:lvlJc w:val="left"/>
      <w:pPr>
        <w:tabs>
          <w:tab w:val="num" w:pos="4320"/>
        </w:tabs>
        <w:ind w:left="4320" w:hanging="360"/>
      </w:pPr>
      <w:rPr>
        <w:rFonts w:ascii="Wingdings 2" w:hAnsi="Wingdings 2" w:hint="default"/>
      </w:rPr>
    </w:lvl>
    <w:lvl w:ilvl="6" w:tplc="AC0856A0" w:tentative="1">
      <w:start w:val="1"/>
      <w:numFmt w:val="bullet"/>
      <w:lvlText w:val=""/>
      <w:lvlJc w:val="left"/>
      <w:pPr>
        <w:tabs>
          <w:tab w:val="num" w:pos="5040"/>
        </w:tabs>
        <w:ind w:left="5040" w:hanging="360"/>
      </w:pPr>
      <w:rPr>
        <w:rFonts w:ascii="Wingdings 2" w:hAnsi="Wingdings 2" w:hint="default"/>
      </w:rPr>
    </w:lvl>
    <w:lvl w:ilvl="7" w:tplc="ADC4D0C4" w:tentative="1">
      <w:start w:val="1"/>
      <w:numFmt w:val="bullet"/>
      <w:lvlText w:val=""/>
      <w:lvlJc w:val="left"/>
      <w:pPr>
        <w:tabs>
          <w:tab w:val="num" w:pos="5760"/>
        </w:tabs>
        <w:ind w:left="5760" w:hanging="360"/>
      </w:pPr>
      <w:rPr>
        <w:rFonts w:ascii="Wingdings 2" w:hAnsi="Wingdings 2" w:hint="default"/>
      </w:rPr>
    </w:lvl>
    <w:lvl w:ilvl="8" w:tplc="ABC89066" w:tentative="1">
      <w:start w:val="1"/>
      <w:numFmt w:val="bullet"/>
      <w:lvlText w:val=""/>
      <w:lvlJc w:val="left"/>
      <w:pPr>
        <w:tabs>
          <w:tab w:val="num" w:pos="6480"/>
        </w:tabs>
        <w:ind w:left="6480" w:hanging="360"/>
      </w:pPr>
      <w:rPr>
        <w:rFonts w:ascii="Wingdings 2" w:hAnsi="Wingdings 2" w:hint="default"/>
      </w:rPr>
    </w:lvl>
  </w:abstractNum>
  <w:abstractNum w:abstractNumId="27">
    <w:nsid w:val="19D12916"/>
    <w:multiLevelType w:val="hybridMultilevel"/>
    <w:tmpl w:val="E1203F94"/>
    <w:lvl w:ilvl="0" w:tplc="8AAED492">
      <w:start w:val="1"/>
      <w:numFmt w:val="bullet"/>
      <w:lvlText w:val=""/>
      <w:lvlJc w:val="left"/>
      <w:pPr>
        <w:tabs>
          <w:tab w:val="num" w:pos="720"/>
        </w:tabs>
        <w:ind w:left="720" w:hanging="360"/>
      </w:pPr>
      <w:rPr>
        <w:rFonts w:ascii="Wingdings 2" w:hAnsi="Wingdings 2" w:hint="default"/>
      </w:rPr>
    </w:lvl>
    <w:lvl w:ilvl="1" w:tplc="96500804">
      <w:start w:val="1178"/>
      <w:numFmt w:val="bullet"/>
      <w:lvlText w:val=""/>
      <w:lvlJc w:val="left"/>
      <w:pPr>
        <w:tabs>
          <w:tab w:val="num" w:pos="1440"/>
        </w:tabs>
        <w:ind w:left="1440" w:hanging="360"/>
      </w:pPr>
      <w:rPr>
        <w:rFonts w:ascii="Wingdings 2" w:hAnsi="Wingdings 2" w:hint="default"/>
      </w:rPr>
    </w:lvl>
    <w:lvl w:ilvl="2" w:tplc="D3B2FA22" w:tentative="1">
      <w:start w:val="1"/>
      <w:numFmt w:val="bullet"/>
      <w:lvlText w:val=""/>
      <w:lvlJc w:val="left"/>
      <w:pPr>
        <w:tabs>
          <w:tab w:val="num" w:pos="2160"/>
        </w:tabs>
        <w:ind w:left="2160" w:hanging="360"/>
      </w:pPr>
      <w:rPr>
        <w:rFonts w:ascii="Wingdings 2" w:hAnsi="Wingdings 2" w:hint="default"/>
      </w:rPr>
    </w:lvl>
    <w:lvl w:ilvl="3" w:tplc="975AE012" w:tentative="1">
      <w:start w:val="1"/>
      <w:numFmt w:val="bullet"/>
      <w:lvlText w:val=""/>
      <w:lvlJc w:val="left"/>
      <w:pPr>
        <w:tabs>
          <w:tab w:val="num" w:pos="2880"/>
        </w:tabs>
        <w:ind w:left="2880" w:hanging="360"/>
      </w:pPr>
      <w:rPr>
        <w:rFonts w:ascii="Wingdings 2" w:hAnsi="Wingdings 2" w:hint="default"/>
      </w:rPr>
    </w:lvl>
    <w:lvl w:ilvl="4" w:tplc="9C3AE1DC" w:tentative="1">
      <w:start w:val="1"/>
      <w:numFmt w:val="bullet"/>
      <w:lvlText w:val=""/>
      <w:lvlJc w:val="left"/>
      <w:pPr>
        <w:tabs>
          <w:tab w:val="num" w:pos="3600"/>
        </w:tabs>
        <w:ind w:left="3600" w:hanging="360"/>
      </w:pPr>
      <w:rPr>
        <w:rFonts w:ascii="Wingdings 2" w:hAnsi="Wingdings 2" w:hint="default"/>
      </w:rPr>
    </w:lvl>
    <w:lvl w:ilvl="5" w:tplc="74A2DDBC" w:tentative="1">
      <w:start w:val="1"/>
      <w:numFmt w:val="bullet"/>
      <w:lvlText w:val=""/>
      <w:lvlJc w:val="left"/>
      <w:pPr>
        <w:tabs>
          <w:tab w:val="num" w:pos="4320"/>
        </w:tabs>
        <w:ind w:left="4320" w:hanging="360"/>
      </w:pPr>
      <w:rPr>
        <w:rFonts w:ascii="Wingdings 2" w:hAnsi="Wingdings 2" w:hint="default"/>
      </w:rPr>
    </w:lvl>
    <w:lvl w:ilvl="6" w:tplc="2D044B58" w:tentative="1">
      <w:start w:val="1"/>
      <w:numFmt w:val="bullet"/>
      <w:lvlText w:val=""/>
      <w:lvlJc w:val="left"/>
      <w:pPr>
        <w:tabs>
          <w:tab w:val="num" w:pos="5040"/>
        </w:tabs>
        <w:ind w:left="5040" w:hanging="360"/>
      </w:pPr>
      <w:rPr>
        <w:rFonts w:ascii="Wingdings 2" w:hAnsi="Wingdings 2" w:hint="default"/>
      </w:rPr>
    </w:lvl>
    <w:lvl w:ilvl="7" w:tplc="C8EEF7B6" w:tentative="1">
      <w:start w:val="1"/>
      <w:numFmt w:val="bullet"/>
      <w:lvlText w:val=""/>
      <w:lvlJc w:val="left"/>
      <w:pPr>
        <w:tabs>
          <w:tab w:val="num" w:pos="5760"/>
        </w:tabs>
        <w:ind w:left="5760" w:hanging="360"/>
      </w:pPr>
      <w:rPr>
        <w:rFonts w:ascii="Wingdings 2" w:hAnsi="Wingdings 2" w:hint="default"/>
      </w:rPr>
    </w:lvl>
    <w:lvl w:ilvl="8" w:tplc="CA6E52A6" w:tentative="1">
      <w:start w:val="1"/>
      <w:numFmt w:val="bullet"/>
      <w:lvlText w:val=""/>
      <w:lvlJc w:val="left"/>
      <w:pPr>
        <w:tabs>
          <w:tab w:val="num" w:pos="6480"/>
        </w:tabs>
        <w:ind w:left="6480" w:hanging="360"/>
      </w:pPr>
      <w:rPr>
        <w:rFonts w:ascii="Wingdings 2" w:hAnsi="Wingdings 2" w:hint="default"/>
      </w:rPr>
    </w:lvl>
  </w:abstractNum>
  <w:abstractNum w:abstractNumId="28">
    <w:nsid w:val="19ED50AF"/>
    <w:multiLevelType w:val="multilevel"/>
    <w:tmpl w:val="0F4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A950D2A"/>
    <w:multiLevelType w:val="hybridMultilevel"/>
    <w:tmpl w:val="8152C8AC"/>
    <w:lvl w:ilvl="0" w:tplc="05A6021A">
      <w:start w:val="1"/>
      <w:numFmt w:val="bullet"/>
      <w:lvlText w:val="•"/>
      <w:lvlJc w:val="left"/>
      <w:pPr>
        <w:tabs>
          <w:tab w:val="num" w:pos="720"/>
        </w:tabs>
        <w:ind w:left="720" w:hanging="360"/>
      </w:pPr>
      <w:rPr>
        <w:rFonts w:ascii="Times New Roman" w:hAnsi="Times New Roman" w:hint="default"/>
      </w:rPr>
    </w:lvl>
    <w:lvl w:ilvl="1" w:tplc="053AD046">
      <w:start w:val="944"/>
      <w:numFmt w:val="bullet"/>
      <w:lvlText w:val="–"/>
      <w:lvlJc w:val="left"/>
      <w:pPr>
        <w:tabs>
          <w:tab w:val="num" w:pos="1440"/>
        </w:tabs>
        <w:ind w:left="1440" w:hanging="360"/>
      </w:pPr>
      <w:rPr>
        <w:rFonts w:ascii="Times New Roman" w:hAnsi="Times New Roman" w:hint="default"/>
      </w:rPr>
    </w:lvl>
    <w:lvl w:ilvl="2" w:tplc="B95EC796" w:tentative="1">
      <w:start w:val="1"/>
      <w:numFmt w:val="bullet"/>
      <w:lvlText w:val="•"/>
      <w:lvlJc w:val="left"/>
      <w:pPr>
        <w:tabs>
          <w:tab w:val="num" w:pos="2160"/>
        </w:tabs>
        <w:ind w:left="2160" w:hanging="360"/>
      </w:pPr>
      <w:rPr>
        <w:rFonts w:ascii="Times New Roman" w:hAnsi="Times New Roman" w:hint="default"/>
      </w:rPr>
    </w:lvl>
    <w:lvl w:ilvl="3" w:tplc="4F2A8884" w:tentative="1">
      <w:start w:val="1"/>
      <w:numFmt w:val="bullet"/>
      <w:lvlText w:val="•"/>
      <w:lvlJc w:val="left"/>
      <w:pPr>
        <w:tabs>
          <w:tab w:val="num" w:pos="2880"/>
        </w:tabs>
        <w:ind w:left="2880" w:hanging="360"/>
      </w:pPr>
      <w:rPr>
        <w:rFonts w:ascii="Times New Roman" w:hAnsi="Times New Roman" w:hint="default"/>
      </w:rPr>
    </w:lvl>
    <w:lvl w:ilvl="4" w:tplc="A9022F90" w:tentative="1">
      <w:start w:val="1"/>
      <w:numFmt w:val="bullet"/>
      <w:lvlText w:val="•"/>
      <w:lvlJc w:val="left"/>
      <w:pPr>
        <w:tabs>
          <w:tab w:val="num" w:pos="3600"/>
        </w:tabs>
        <w:ind w:left="3600" w:hanging="360"/>
      </w:pPr>
      <w:rPr>
        <w:rFonts w:ascii="Times New Roman" w:hAnsi="Times New Roman" w:hint="default"/>
      </w:rPr>
    </w:lvl>
    <w:lvl w:ilvl="5" w:tplc="315CFD44" w:tentative="1">
      <w:start w:val="1"/>
      <w:numFmt w:val="bullet"/>
      <w:lvlText w:val="•"/>
      <w:lvlJc w:val="left"/>
      <w:pPr>
        <w:tabs>
          <w:tab w:val="num" w:pos="4320"/>
        </w:tabs>
        <w:ind w:left="4320" w:hanging="360"/>
      </w:pPr>
      <w:rPr>
        <w:rFonts w:ascii="Times New Roman" w:hAnsi="Times New Roman" w:hint="default"/>
      </w:rPr>
    </w:lvl>
    <w:lvl w:ilvl="6" w:tplc="B530A314" w:tentative="1">
      <w:start w:val="1"/>
      <w:numFmt w:val="bullet"/>
      <w:lvlText w:val="•"/>
      <w:lvlJc w:val="left"/>
      <w:pPr>
        <w:tabs>
          <w:tab w:val="num" w:pos="5040"/>
        </w:tabs>
        <w:ind w:left="5040" w:hanging="360"/>
      </w:pPr>
      <w:rPr>
        <w:rFonts w:ascii="Times New Roman" w:hAnsi="Times New Roman" w:hint="default"/>
      </w:rPr>
    </w:lvl>
    <w:lvl w:ilvl="7" w:tplc="B85064C0" w:tentative="1">
      <w:start w:val="1"/>
      <w:numFmt w:val="bullet"/>
      <w:lvlText w:val="•"/>
      <w:lvlJc w:val="left"/>
      <w:pPr>
        <w:tabs>
          <w:tab w:val="num" w:pos="5760"/>
        </w:tabs>
        <w:ind w:left="5760" w:hanging="360"/>
      </w:pPr>
      <w:rPr>
        <w:rFonts w:ascii="Times New Roman" w:hAnsi="Times New Roman" w:hint="default"/>
      </w:rPr>
    </w:lvl>
    <w:lvl w:ilvl="8" w:tplc="B544A204" w:tentative="1">
      <w:start w:val="1"/>
      <w:numFmt w:val="bullet"/>
      <w:lvlText w:val="•"/>
      <w:lvlJc w:val="left"/>
      <w:pPr>
        <w:tabs>
          <w:tab w:val="num" w:pos="6480"/>
        </w:tabs>
        <w:ind w:left="6480" w:hanging="360"/>
      </w:pPr>
      <w:rPr>
        <w:rFonts w:ascii="Times New Roman" w:hAnsi="Times New Roman" w:hint="default"/>
      </w:rPr>
    </w:lvl>
  </w:abstractNum>
  <w:abstractNum w:abstractNumId="30">
    <w:nsid w:val="1C1047D5"/>
    <w:multiLevelType w:val="multilevel"/>
    <w:tmpl w:val="F354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CD97285"/>
    <w:multiLevelType w:val="multilevel"/>
    <w:tmpl w:val="4B2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E764B3E"/>
    <w:multiLevelType w:val="multilevel"/>
    <w:tmpl w:val="836C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E7C2843"/>
    <w:multiLevelType w:val="hybridMultilevel"/>
    <w:tmpl w:val="B41630F0"/>
    <w:lvl w:ilvl="0" w:tplc="E64C6F76">
      <w:start w:val="1"/>
      <w:numFmt w:val="bullet"/>
      <w:lvlText w:val=""/>
      <w:lvlJc w:val="left"/>
      <w:pPr>
        <w:tabs>
          <w:tab w:val="num" w:pos="720"/>
        </w:tabs>
        <w:ind w:left="720" w:hanging="360"/>
      </w:pPr>
      <w:rPr>
        <w:rFonts w:ascii="Wingdings 2" w:hAnsi="Wingdings 2" w:hint="default"/>
      </w:rPr>
    </w:lvl>
    <w:lvl w:ilvl="1" w:tplc="93D6E8CC" w:tentative="1">
      <w:start w:val="1"/>
      <w:numFmt w:val="bullet"/>
      <w:lvlText w:val=""/>
      <w:lvlJc w:val="left"/>
      <w:pPr>
        <w:tabs>
          <w:tab w:val="num" w:pos="1440"/>
        </w:tabs>
        <w:ind w:left="1440" w:hanging="360"/>
      </w:pPr>
      <w:rPr>
        <w:rFonts w:ascii="Wingdings 2" w:hAnsi="Wingdings 2" w:hint="default"/>
      </w:rPr>
    </w:lvl>
    <w:lvl w:ilvl="2" w:tplc="896EDCE8" w:tentative="1">
      <w:start w:val="1"/>
      <w:numFmt w:val="bullet"/>
      <w:lvlText w:val=""/>
      <w:lvlJc w:val="left"/>
      <w:pPr>
        <w:tabs>
          <w:tab w:val="num" w:pos="2160"/>
        </w:tabs>
        <w:ind w:left="2160" w:hanging="360"/>
      </w:pPr>
      <w:rPr>
        <w:rFonts w:ascii="Wingdings 2" w:hAnsi="Wingdings 2" w:hint="default"/>
      </w:rPr>
    </w:lvl>
    <w:lvl w:ilvl="3" w:tplc="6ED68820" w:tentative="1">
      <w:start w:val="1"/>
      <w:numFmt w:val="bullet"/>
      <w:lvlText w:val=""/>
      <w:lvlJc w:val="left"/>
      <w:pPr>
        <w:tabs>
          <w:tab w:val="num" w:pos="2880"/>
        </w:tabs>
        <w:ind w:left="2880" w:hanging="360"/>
      </w:pPr>
      <w:rPr>
        <w:rFonts w:ascii="Wingdings 2" w:hAnsi="Wingdings 2" w:hint="default"/>
      </w:rPr>
    </w:lvl>
    <w:lvl w:ilvl="4" w:tplc="A9A49AF6" w:tentative="1">
      <w:start w:val="1"/>
      <w:numFmt w:val="bullet"/>
      <w:lvlText w:val=""/>
      <w:lvlJc w:val="left"/>
      <w:pPr>
        <w:tabs>
          <w:tab w:val="num" w:pos="3600"/>
        </w:tabs>
        <w:ind w:left="3600" w:hanging="360"/>
      </w:pPr>
      <w:rPr>
        <w:rFonts w:ascii="Wingdings 2" w:hAnsi="Wingdings 2" w:hint="default"/>
      </w:rPr>
    </w:lvl>
    <w:lvl w:ilvl="5" w:tplc="7380590E" w:tentative="1">
      <w:start w:val="1"/>
      <w:numFmt w:val="bullet"/>
      <w:lvlText w:val=""/>
      <w:lvlJc w:val="left"/>
      <w:pPr>
        <w:tabs>
          <w:tab w:val="num" w:pos="4320"/>
        </w:tabs>
        <w:ind w:left="4320" w:hanging="360"/>
      </w:pPr>
      <w:rPr>
        <w:rFonts w:ascii="Wingdings 2" w:hAnsi="Wingdings 2" w:hint="default"/>
      </w:rPr>
    </w:lvl>
    <w:lvl w:ilvl="6" w:tplc="F4865F28" w:tentative="1">
      <w:start w:val="1"/>
      <w:numFmt w:val="bullet"/>
      <w:lvlText w:val=""/>
      <w:lvlJc w:val="left"/>
      <w:pPr>
        <w:tabs>
          <w:tab w:val="num" w:pos="5040"/>
        </w:tabs>
        <w:ind w:left="5040" w:hanging="360"/>
      </w:pPr>
      <w:rPr>
        <w:rFonts w:ascii="Wingdings 2" w:hAnsi="Wingdings 2" w:hint="default"/>
      </w:rPr>
    </w:lvl>
    <w:lvl w:ilvl="7" w:tplc="F500BE92" w:tentative="1">
      <w:start w:val="1"/>
      <w:numFmt w:val="bullet"/>
      <w:lvlText w:val=""/>
      <w:lvlJc w:val="left"/>
      <w:pPr>
        <w:tabs>
          <w:tab w:val="num" w:pos="5760"/>
        </w:tabs>
        <w:ind w:left="5760" w:hanging="360"/>
      </w:pPr>
      <w:rPr>
        <w:rFonts w:ascii="Wingdings 2" w:hAnsi="Wingdings 2" w:hint="default"/>
      </w:rPr>
    </w:lvl>
    <w:lvl w:ilvl="8" w:tplc="9994668C" w:tentative="1">
      <w:start w:val="1"/>
      <w:numFmt w:val="bullet"/>
      <w:lvlText w:val=""/>
      <w:lvlJc w:val="left"/>
      <w:pPr>
        <w:tabs>
          <w:tab w:val="num" w:pos="6480"/>
        </w:tabs>
        <w:ind w:left="6480" w:hanging="360"/>
      </w:pPr>
      <w:rPr>
        <w:rFonts w:ascii="Wingdings 2" w:hAnsi="Wingdings 2" w:hint="default"/>
      </w:rPr>
    </w:lvl>
  </w:abstractNum>
  <w:abstractNum w:abstractNumId="34">
    <w:nsid w:val="1E901F33"/>
    <w:multiLevelType w:val="hybridMultilevel"/>
    <w:tmpl w:val="534C1A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3B40BA"/>
    <w:multiLevelType w:val="multilevel"/>
    <w:tmpl w:val="AA74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15C75D8"/>
    <w:multiLevelType w:val="multilevel"/>
    <w:tmpl w:val="8264DE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22973152"/>
    <w:multiLevelType w:val="multilevel"/>
    <w:tmpl w:val="A8506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29D2C34"/>
    <w:multiLevelType w:val="multilevel"/>
    <w:tmpl w:val="E0EC5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3912DAF"/>
    <w:multiLevelType w:val="hybridMultilevel"/>
    <w:tmpl w:val="AB383388"/>
    <w:lvl w:ilvl="0" w:tplc="2E1C6204">
      <w:start w:val="1"/>
      <w:numFmt w:val="bullet"/>
      <w:lvlText w:val=""/>
      <w:lvlJc w:val="left"/>
      <w:pPr>
        <w:tabs>
          <w:tab w:val="num" w:pos="720"/>
        </w:tabs>
        <w:ind w:left="720" w:hanging="360"/>
      </w:pPr>
      <w:rPr>
        <w:rFonts w:ascii="Wingdings 2" w:hAnsi="Wingdings 2" w:hint="default"/>
      </w:rPr>
    </w:lvl>
    <w:lvl w:ilvl="1" w:tplc="9B8490D4" w:tentative="1">
      <w:start w:val="1"/>
      <w:numFmt w:val="bullet"/>
      <w:lvlText w:val=""/>
      <w:lvlJc w:val="left"/>
      <w:pPr>
        <w:tabs>
          <w:tab w:val="num" w:pos="1440"/>
        </w:tabs>
        <w:ind w:left="1440" w:hanging="360"/>
      </w:pPr>
      <w:rPr>
        <w:rFonts w:ascii="Wingdings 2" w:hAnsi="Wingdings 2" w:hint="default"/>
      </w:rPr>
    </w:lvl>
    <w:lvl w:ilvl="2" w:tplc="BC20B252" w:tentative="1">
      <w:start w:val="1"/>
      <w:numFmt w:val="bullet"/>
      <w:lvlText w:val=""/>
      <w:lvlJc w:val="left"/>
      <w:pPr>
        <w:tabs>
          <w:tab w:val="num" w:pos="2160"/>
        </w:tabs>
        <w:ind w:left="2160" w:hanging="360"/>
      </w:pPr>
      <w:rPr>
        <w:rFonts w:ascii="Wingdings 2" w:hAnsi="Wingdings 2" w:hint="default"/>
      </w:rPr>
    </w:lvl>
    <w:lvl w:ilvl="3" w:tplc="5FCC7060" w:tentative="1">
      <w:start w:val="1"/>
      <w:numFmt w:val="bullet"/>
      <w:lvlText w:val=""/>
      <w:lvlJc w:val="left"/>
      <w:pPr>
        <w:tabs>
          <w:tab w:val="num" w:pos="2880"/>
        </w:tabs>
        <w:ind w:left="2880" w:hanging="360"/>
      </w:pPr>
      <w:rPr>
        <w:rFonts w:ascii="Wingdings 2" w:hAnsi="Wingdings 2" w:hint="default"/>
      </w:rPr>
    </w:lvl>
    <w:lvl w:ilvl="4" w:tplc="984E6C94" w:tentative="1">
      <w:start w:val="1"/>
      <w:numFmt w:val="bullet"/>
      <w:lvlText w:val=""/>
      <w:lvlJc w:val="left"/>
      <w:pPr>
        <w:tabs>
          <w:tab w:val="num" w:pos="3600"/>
        </w:tabs>
        <w:ind w:left="3600" w:hanging="360"/>
      </w:pPr>
      <w:rPr>
        <w:rFonts w:ascii="Wingdings 2" w:hAnsi="Wingdings 2" w:hint="default"/>
      </w:rPr>
    </w:lvl>
    <w:lvl w:ilvl="5" w:tplc="C4322C94" w:tentative="1">
      <w:start w:val="1"/>
      <w:numFmt w:val="bullet"/>
      <w:lvlText w:val=""/>
      <w:lvlJc w:val="left"/>
      <w:pPr>
        <w:tabs>
          <w:tab w:val="num" w:pos="4320"/>
        </w:tabs>
        <w:ind w:left="4320" w:hanging="360"/>
      </w:pPr>
      <w:rPr>
        <w:rFonts w:ascii="Wingdings 2" w:hAnsi="Wingdings 2" w:hint="default"/>
      </w:rPr>
    </w:lvl>
    <w:lvl w:ilvl="6" w:tplc="78A27136" w:tentative="1">
      <w:start w:val="1"/>
      <w:numFmt w:val="bullet"/>
      <w:lvlText w:val=""/>
      <w:lvlJc w:val="left"/>
      <w:pPr>
        <w:tabs>
          <w:tab w:val="num" w:pos="5040"/>
        </w:tabs>
        <w:ind w:left="5040" w:hanging="360"/>
      </w:pPr>
      <w:rPr>
        <w:rFonts w:ascii="Wingdings 2" w:hAnsi="Wingdings 2" w:hint="default"/>
      </w:rPr>
    </w:lvl>
    <w:lvl w:ilvl="7" w:tplc="A7FC1F16" w:tentative="1">
      <w:start w:val="1"/>
      <w:numFmt w:val="bullet"/>
      <w:lvlText w:val=""/>
      <w:lvlJc w:val="left"/>
      <w:pPr>
        <w:tabs>
          <w:tab w:val="num" w:pos="5760"/>
        </w:tabs>
        <w:ind w:left="5760" w:hanging="360"/>
      </w:pPr>
      <w:rPr>
        <w:rFonts w:ascii="Wingdings 2" w:hAnsi="Wingdings 2" w:hint="default"/>
      </w:rPr>
    </w:lvl>
    <w:lvl w:ilvl="8" w:tplc="E300F17C" w:tentative="1">
      <w:start w:val="1"/>
      <w:numFmt w:val="bullet"/>
      <w:lvlText w:val=""/>
      <w:lvlJc w:val="left"/>
      <w:pPr>
        <w:tabs>
          <w:tab w:val="num" w:pos="6480"/>
        </w:tabs>
        <w:ind w:left="6480" w:hanging="360"/>
      </w:pPr>
      <w:rPr>
        <w:rFonts w:ascii="Wingdings 2" w:hAnsi="Wingdings 2" w:hint="default"/>
      </w:rPr>
    </w:lvl>
  </w:abstractNum>
  <w:abstractNum w:abstractNumId="40">
    <w:nsid w:val="2458782E"/>
    <w:multiLevelType w:val="hybridMultilevel"/>
    <w:tmpl w:val="9CD41B94"/>
    <w:lvl w:ilvl="0" w:tplc="69F43580">
      <w:start w:val="1"/>
      <w:numFmt w:val="bullet"/>
      <w:lvlText w:val=""/>
      <w:lvlJc w:val="left"/>
      <w:pPr>
        <w:tabs>
          <w:tab w:val="num" w:pos="720"/>
        </w:tabs>
        <w:ind w:left="720" w:hanging="360"/>
      </w:pPr>
      <w:rPr>
        <w:rFonts w:ascii="Wingdings 2" w:hAnsi="Wingdings 2" w:hint="default"/>
      </w:rPr>
    </w:lvl>
    <w:lvl w:ilvl="1" w:tplc="D286F32C">
      <w:start w:val="501"/>
      <w:numFmt w:val="bullet"/>
      <w:lvlText w:val=""/>
      <w:lvlJc w:val="left"/>
      <w:pPr>
        <w:tabs>
          <w:tab w:val="num" w:pos="1440"/>
        </w:tabs>
        <w:ind w:left="1440" w:hanging="360"/>
      </w:pPr>
      <w:rPr>
        <w:rFonts w:ascii="Wingdings 2" w:hAnsi="Wingdings 2" w:hint="default"/>
      </w:rPr>
    </w:lvl>
    <w:lvl w:ilvl="2" w:tplc="7FD2303C" w:tentative="1">
      <w:start w:val="1"/>
      <w:numFmt w:val="bullet"/>
      <w:lvlText w:val=""/>
      <w:lvlJc w:val="left"/>
      <w:pPr>
        <w:tabs>
          <w:tab w:val="num" w:pos="2160"/>
        </w:tabs>
        <w:ind w:left="2160" w:hanging="360"/>
      </w:pPr>
      <w:rPr>
        <w:rFonts w:ascii="Wingdings 2" w:hAnsi="Wingdings 2" w:hint="default"/>
      </w:rPr>
    </w:lvl>
    <w:lvl w:ilvl="3" w:tplc="F4F860B6" w:tentative="1">
      <w:start w:val="1"/>
      <w:numFmt w:val="bullet"/>
      <w:lvlText w:val=""/>
      <w:lvlJc w:val="left"/>
      <w:pPr>
        <w:tabs>
          <w:tab w:val="num" w:pos="2880"/>
        </w:tabs>
        <w:ind w:left="2880" w:hanging="360"/>
      </w:pPr>
      <w:rPr>
        <w:rFonts w:ascii="Wingdings 2" w:hAnsi="Wingdings 2" w:hint="default"/>
      </w:rPr>
    </w:lvl>
    <w:lvl w:ilvl="4" w:tplc="82D248EA" w:tentative="1">
      <w:start w:val="1"/>
      <w:numFmt w:val="bullet"/>
      <w:lvlText w:val=""/>
      <w:lvlJc w:val="left"/>
      <w:pPr>
        <w:tabs>
          <w:tab w:val="num" w:pos="3600"/>
        </w:tabs>
        <w:ind w:left="3600" w:hanging="360"/>
      </w:pPr>
      <w:rPr>
        <w:rFonts w:ascii="Wingdings 2" w:hAnsi="Wingdings 2" w:hint="default"/>
      </w:rPr>
    </w:lvl>
    <w:lvl w:ilvl="5" w:tplc="99328BEC" w:tentative="1">
      <w:start w:val="1"/>
      <w:numFmt w:val="bullet"/>
      <w:lvlText w:val=""/>
      <w:lvlJc w:val="left"/>
      <w:pPr>
        <w:tabs>
          <w:tab w:val="num" w:pos="4320"/>
        </w:tabs>
        <w:ind w:left="4320" w:hanging="360"/>
      </w:pPr>
      <w:rPr>
        <w:rFonts w:ascii="Wingdings 2" w:hAnsi="Wingdings 2" w:hint="default"/>
      </w:rPr>
    </w:lvl>
    <w:lvl w:ilvl="6" w:tplc="6D18B5B6" w:tentative="1">
      <w:start w:val="1"/>
      <w:numFmt w:val="bullet"/>
      <w:lvlText w:val=""/>
      <w:lvlJc w:val="left"/>
      <w:pPr>
        <w:tabs>
          <w:tab w:val="num" w:pos="5040"/>
        </w:tabs>
        <w:ind w:left="5040" w:hanging="360"/>
      </w:pPr>
      <w:rPr>
        <w:rFonts w:ascii="Wingdings 2" w:hAnsi="Wingdings 2" w:hint="default"/>
      </w:rPr>
    </w:lvl>
    <w:lvl w:ilvl="7" w:tplc="98428CE2" w:tentative="1">
      <w:start w:val="1"/>
      <w:numFmt w:val="bullet"/>
      <w:lvlText w:val=""/>
      <w:lvlJc w:val="left"/>
      <w:pPr>
        <w:tabs>
          <w:tab w:val="num" w:pos="5760"/>
        </w:tabs>
        <w:ind w:left="5760" w:hanging="360"/>
      </w:pPr>
      <w:rPr>
        <w:rFonts w:ascii="Wingdings 2" w:hAnsi="Wingdings 2" w:hint="default"/>
      </w:rPr>
    </w:lvl>
    <w:lvl w:ilvl="8" w:tplc="2B0262E6" w:tentative="1">
      <w:start w:val="1"/>
      <w:numFmt w:val="bullet"/>
      <w:lvlText w:val=""/>
      <w:lvlJc w:val="left"/>
      <w:pPr>
        <w:tabs>
          <w:tab w:val="num" w:pos="6480"/>
        </w:tabs>
        <w:ind w:left="6480" w:hanging="360"/>
      </w:pPr>
      <w:rPr>
        <w:rFonts w:ascii="Wingdings 2" w:hAnsi="Wingdings 2" w:hint="default"/>
      </w:rPr>
    </w:lvl>
  </w:abstractNum>
  <w:abstractNum w:abstractNumId="41">
    <w:nsid w:val="261073ED"/>
    <w:multiLevelType w:val="multilevel"/>
    <w:tmpl w:val="5C12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64605AE"/>
    <w:multiLevelType w:val="hybridMultilevel"/>
    <w:tmpl w:val="28C0D196"/>
    <w:lvl w:ilvl="0" w:tplc="DF86A244">
      <w:start w:val="1"/>
      <w:numFmt w:val="bullet"/>
      <w:lvlText w:val=""/>
      <w:lvlJc w:val="left"/>
      <w:pPr>
        <w:tabs>
          <w:tab w:val="num" w:pos="720"/>
        </w:tabs>
        <w:ind w:left="720" w:hanging="360"/>
      </w:pPr>
      <w:rPr>
        <w:rFonts w:ascii="Wingdings 2" w:hAnsi="Wingdings 2" w:hint="default"/>
      </w:rPr>
    </w:lvl>
    <w:lvl w:ilvl="1" w:tplc="7D3E2078">
      <w:start w:val="492"/>
      <w:numFmt w:val="bullet"/>
      <w:lvlText w:val=""/>
      <w:lvlJc w:val="left"/>
      <w:pPr>
        <w:tabs>
          <w:tab w:val="num" w:pos="1440"/>
        </w:tabs>
        <w:ind w:left="1440" w:hanging="360"/>
      </w:pPr>
      <w:rPr>
        <w:rFonts w:ascii="Wingdings 2" w:hAnsi="Wingdings 2" w:hint="default"/>
      </w:rPr>
    </w:lvl>
    <w:lvl w:ilvl="2" w:tplc="FE22F46C" w:tentative="1">
      <w:start w:val="1"/>
      <w:numFmt w:val="bullet"/>
      <w:lvlText w:val=""/>
      <w:lvlJc w:val="left"/>
      <w:pPr>
        <w:tabs>
          <w:tab w:val="num" w:pos="2160"/>
        </w:tabs>
        <w:ind w:left="2160" w:hanging="360"/>
      </w:pPr>
      <w:rPr>
        <w:rFonts w:ascii="Wingdings 2" w:hAnsi="Wingdings 2" w:hint="default"/>
      </w:rPr>
    </w:lvl>
    <w:lvl w:ilvl="3" w:tplc="68A88880" w:tentative="1">
      <w:start w:val="1"/>
      <w:numFmt w:val="bullet"/>
      <w:lvlText w:val=""/>
      <w:lvlJc w:val="left"/>
      <w:pPr>
        <w:tabs>
          <w:tab w:val="num" w:pos="2880"/>
        </w:tabs>
        <w:ind w:left="2880" w:hanging="360"/>
      </w:pPr>
      <w:rPr>
        <w:rFonts w:ascii="Wingdings 2" w:hAnsi="Wingdings 2" w:hint="default"/>
      </w:rPr>
    </w:lvl>
    <w:lvl w:ilvl="4" w:tplc="FDFEAC8C" w:tentative="1">
      <w:start w:val="1"/>
      <w:numFmt w:val="bullet"/>
      <w:lvlText w:val=""/>
      <w:lvlJc w:val="left"/>
      <w:pPr>
        <w:tabs>
          <w:tab w:val="num" w:pos="3600"/>
        </w:tabs>
        <w:ind w:left="3600" w:hanging="360"/>
      </w:pPr>
      <w:rPr>
        <w:rFonts w:ascii="Wingdings 2" w:hAnsi="Wingdings 2" w:hint="default"/>
      </w:rPr>
    </w:lvl>
    <w:lvl w:ilvl="5" w:tplc="07746AA0" w:tentative="1">
      <w:start w:val="1"/>
      <w:numFmt w:val="bullet"/>
      <w:lvlText w:val=""/>
      <w:lvlJc w:val="left"/>
      <w:pPr>
        <w:tabs>
          <w:tab w:val="num" w:pos="4320"/>
        </w:tabs>
        <w:ind w:left="4320" w:hanging="360"/>
      </w:pPr>
      <w:rPr>
        <w:rFonts w:ascii="Wingdings 2" w:hAnsi="Wingdings 2" w:hint="default"/>
      </w:rPr>
    </w:lvl>
    <w:lvl w:ilvl="6" w:tplc="DCAA17AC" w:tentative="1">
      <w:start w:val="1"/>
      <w:numFmt w:val="bullet"/>
      <w:lvlText w:val=""/>
      <w:lvlJc w:val="left"/>
      <w:pPr>
        <w:tabs>
          <w:tab w:val="num" w:pos="5040"/>
        </w:tabs>
        <w:ind w:left="5040" w:hanging="360"/>
      </w:pPr>
      <w:rPr>
        <w:rFonts w:ascii="Wingdings 2" w:hAnsi="Wingdings 2" w:hint="default"/>
      </w:rPr>
    </w:lvl>
    <w:lvl w:ilvl="7" w:tplc="8EE68A42" w:tentative="1">
      <w:start w:val="1"/>
      <w:numFmt w:val="bullet"/>
      <w:lvlText w:val=""/>
      <w:lvlJc w:val="left"/>
      <w:pPr>
        <w:tabs>
          <w:tab w:val="num" w:pos="5760"/>
        </w:tabs>
        <w:ind w:left="5760" w:hanging="360"/>
      </w:pPr>
      <w:rPr>
        <w:rFonts w:ascii="Wingdings 2" w:hAnsi="Wingdings 2" w:hint="default"/>
      </w:rPr>
    </w:lvl>
    <w:lvl w:ilvl="8" w:tplc="8716C528" w:tentative="1">
      <w:start w:val="1"/>
      <w:numFmt w:val="bullet"/>
      <w:lvlText w:val=""/>
      <w:lvlJc w:val="left"/>
      <w:pPr>
        <w:tabs>
          <w:tab w:val="num" w:pos="6480"/>
        </w:tabs>
        <w:ind w:left="6480" w:hanging="360"/>
      </w:pPr>
      <w:rPr>
        <w:rFonts w:ascii="Wingdings 2" w:hAnsi="Wingdings 2" w:hint="default"/>
      </w:rPr>
    </w:lvl>
  </w:abstractNum>
  <w:abstractNum w:abstractNumId="43">
    <w:nsid w:val="27B9189E"/>
    <w:multiLevelType w:val="multilevel"/>
    <w:tmpl w:val="458C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86E3D71"/>
    <w:multiLevelType w:val="hybridMultilevel"/>
    <w:tmpl w:val="BBEE5082"/>
    <w:lvl w:ilvl="0" w:tplc="E6F4C506">
      <w:start w:val="1"/>
      <w:numFmt w:val="bullet"/>
      <w:lvlText w:val=""/>
      <w:lvlJc w:val="left"/>
      <w:pPr>
        <w:tabs>
          <w:tab w:val="num" w:pos="720"/>
        </w:tabs>
        <w:ind w:left="720" w:hanging="360"/>
      </w:pPr>
      <w:rPr>
        <w:rFonts w:ascii="Wingdings 2" w:hAnsi="Wingdings 2" w:hint="default"/>
      </w:rPr>
    </w:lvl>
    <w:lvl w:ilvl="1" w:tplc="259C4CF0">
      <w:start w:val="1"/>
      <w:numFmt w:val="bullet"/>
      <w:lvlText w:val=""/>
      <w:lvlJc w:val="left"/>
      <w:pPr>
        <w:tabs>
          <w:tab w:val="num" w:pos="1440"/>
        </w:tabs>
        <w:ind w:left="1440" w:hanging="360"/>
      </w:pPr>
      <w:rPr>
        <w:rFonts w:ascii="Wingdings 2" w:hAnsi="Wingdings 2" w:hint="default"/>
      </w:rPr>
    </w:lvl>
    <w:lvl w:ilvl="2" w:tplc="04E87AAC">
      <w:start w:val="1"/>
      <w:numFmt w:val="bullet"/>
      <w:lvlText w:val=""/>
      <w:lvlJc w:val="left"/>
      <w:pPr>
        <w:tabs>
          <w:tab w:val="num" w:pos="2160"/>
        </w:tabs>
        <w:ind w:left="2160" w:hanging="360"/>
      </w:pPr>
      <w:rPr>
        <w:rFonts w:ascii="Wingdings 2" w:hAnsi="Wingdings 2" w:hint="default"/>
      </w:rPr>
    </w:lvl>
    <w:lvl w:ilvl="3" w:tplc="762E2758" w:tentative="1">
      <w:start w:val="1"/>
      <w:numFmt w:val="bullet"/>
      <w:lvlText w:val=""/>
      <w:lvlJc w:val="left"/>
      <w:pPr>
        <w:tabs>
          <w:tab w:val="num" w:pos="2880"/>
        </w:tabs>
        <w:ind w:left="2880" w:hanging="360"/>
      </w:pPr>
      <w:rPr>
        <w:rFonts w:ascii="Wingdings 2" w:hAnsi="Wingdings 2" w:hint="default"/>
      </w:rPr>
    </w:lvl>
    <w:lvl w:ilvl="4" w:tplc="A8FA186A" w:tentative="1">
      <w:start w:val="1"/>
      <w:numFmt w:val="bullet"/>
      <w:lvlText w:val=""/>
      <w:lvlJc w:val="left"/>
      <w:pPr>
        <w:tabs>
          <w:tab w:val="num" w:pos="3600"/>
        </w:tabs>
        <w:ind w:left="3600" w:hanging="360"/>
      </w:pPr>
      <w:rPr>
        <w:rFonts w:ascii="Wingdings 2" w:hAnsi="Wingdings 2" w:hint="default"/>
      </w:rPr>
    </w:lvl>
    <w:lvl w:ilvl="5" w:tplc="069E5284" w:tentative="1">
      <w:start w:val="1"/>
      <w:numFmt w:val="bullet"/>
      <w:lvlText w:val=""/>
      <w:lvlJc w:val="left"/>
      <w:pPr>
        <w:tabs>
          <w:tab w:val="num" w:pos="4320"/>
        </w:tabs>
        <w:ind w:left="4320" w:hanging="360"/>
      </w:pPr>
      <w:rPr>
        <w:rFonts w:ascii="Wingdings 2" w:hAnsi="Wingdings 2" w:hint="default"/>
      </w:rPr>
    </w:lvl>
    <w:lvl w:ilvl="6" w:tplc="1270D22A" w:tentative="1">
      <w:start w:val="1"/>
      <w:numFmt w:val="bullet"/>
      <w:lvlText w:val=""/>
      <w:lvlJc w:val="left"/>
      <w:pPr>
        <w:tabs>
          <w:tab w:val="num" w:pos="5040"/>
        </w:tabs>
        <w:ind w:left="5040" w:hanging="360"/>
      </w:pPr>
      <w:rPr>
        <w:rFonts w:ascii="Wingdings 2" w:hAnsi="Wingdings 2" w:hint="default"/>
      </w:rPr>
    </w:lvl>
    <w:lvl w:ilvl="7" w:tplc="29621D26" w:tentative="1">
      <w:start w:val="1"/>
      <w:numFmt w:val="bullet"/>
      <w:lvlText w:val=""/>
      <w:lvlJc w:val="left"/>
      <w:pPr>
        <w:tabs>
          <w:tab w:val="num" w:pos="5760"/>
        </w:tabs>
        <w:ind w:left="5760" w:hanging="360"/>
      </w:pPr>
      <w:rPr>
        <w:rFonts w:ascii="Wingdings 2" w:hAnsi="Wingdings 2" w:hint="default"/>
      </w:rPr>
    </w:lvl>
    <w:lvl w:ilvl="8" w:tplc="A31E3352" w:tentative="1">
      <w:start w:val="1"/>
      <w:numFmt w:val="bullet"/>
      <w:lvlText w:val=""/>
      <w:lvlJc w:val="left"/>
      <w:pPr>
        <w:tabs>
          <w:tab w:val="num" w:pos="6480"/>
        </w:tabs>
        <w:ind w:left="6480" w:hanging="360"/>
      </w:pPr>
      <w:rPr>
        <w:rFonts w:ascii="Wingdings 2" w:hAnsi="Wingdings 2" w:hint="default"/>
      </w:rPr>
    </w:lvl>
  </w:abstractNum>
  <w:abstractNum w:abstractNumId="45">
    <w:nsid w:val="2AFD6EF0"/>
    <w:multiLevelType w:val="multilevel"/>
    <w:tmpl w:val="877C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BDF4D8D"/>
    <w:multiLevelType w:val="multilevel"/>
    <w:tmpl w:val="C7F0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C6A288B"/>
    <w:multiLevelType w:val="hybridMultilevel"/>
    <w:tmpl w:val="35B6DA2E"/>
    <w:lvl w:ilvl="0" w:tplc="BB401B64">
      <w:start w:val="1"/>
      <w:numFmt w:val="bullet"/>
      <w:lvlText w:val=""/>
      <w:lvlJc w:val="left"/>
      <w:pPr>
        <w:tabs>
          <w:tab w:val="num" w:pos="720"/>
        </w:tabs>
        <w:ind w:left="720" w:hanging="360"/>
      </w:pPr>
      <w:rPr>
        <w:rFonts w:ascii="Wingdings 2" w:hAnsi="Wingdings 2" w:hint="default"/>
      </w:rPr>
    </w:lvl>
    <w:lvl w:ilvl="1" w:tplc="18DC0116" w:tentative="1">
      <w:start w:val="1"/>
      <w:numFmt w:val="bullet"/>
      <w:lvlText w:val=""/>
      <w:lvlJc w:val="left"/>
      <w:pPr>
        <w:tabs>
          <w:tab w:val="num" w:pos="1440"/>
        </w:tabs>
        <w:ind w:left="1440" w:hanging="360"/>
      </w:pPr>
      <w:rPr>
        <w:rFonts w:ascii="Wingdings 2" w:hAnsi="Wingdings 2" w:hint="default"/>
      </w:rPr>
    </w:lvl>
    <w:lvl w:ilvl="2" w:tplc="FB663E40" w:tentative="1">
      <w:start w:val="1"/>
      <w:numFmt w:val="bullet"/>
      <w:lvlText w:val=""/>
      <w:lvlJc w:val="left"/>
      <w:pPr>
        <w:tabs>
          <w:tab w:val="num" w:pos="2160"/>
        </w:tabs>
        <w:ind w:left="2160" w:hanging="360"/>
      </w:pPr>
      <w:rPr>
        <w:rFonts w:ascii="Wingdings 2" w:hAnsi="Wingdings 2" w:hint="default"/>
      </w:rPr>
    </w:lvl>
    <w:lvl w:ilvl="3" w:tplc="770C91A8" w:tentative="1">
      <w:start w:val="1"/>
      <w:numFmt w:val="bullet"/>
      <w:lvlText w:val=""/>
      <w:lvlJc w:val="left"/>
      <w:pPr>
        <w:tabs>
          <w:tab w:val="num" w:pos="2880"/>
        </w:tabs>
        <w:ind w:left="2880" w:hanging="360"/>
      </w:pPr>
      <w:rPr>
        <w:rFonts w:ascii="Wingdings 2" w:hAnsi="Wingdings 2" w:hint="default"/>
      </w:rPr>
    </w:lvl>
    <w:lvl w:ilvl="4" w:tplc="7B3E580A" w:tentative="1">
      <w:start w:val="1"/>
      <w:numFmt w:val="bullet"/>
      <w:lvlText w:val=""/>
      <w:lvlJc w:val="left"/>
      <w:pPr>
        <w:tabs>
          <w:tab w:val="num" w:pos="3600"/>
        </w:tabs>
        <w:ind w:left="3600" w:hanging="360"/>
      </w:pPr>
      <w:rPr>
        <w:rFonts w:ascii="Wingdings 2" w:hAnsi="Wingdings 2" w:hint="default"/>
      </w:rPr>
    </w:lvl>
    <w:lvl w:ilvl="5" w:tplc="EBB41648" w:tentative="1">
      <w:start w:val="1"/>
      <w:numFmt w:val="bullet"/>
      <w:lvlText w:val=""/>
      <w:lvlJc w:val="left"/>
      <w:pPr>
        <w:tabs>
          <w:tab w:val="num" w:pos="4320"/>
        </w:tabs>
        <w:ind w:left="4320" w:hanging="360"/>
      </w:pPr>
      <w:rPr>
        <w:rFonts w:ascii="Wingdings 2" w:hAnsi="Wingdings 2" w:hint="default"/>
      </w:rPr>
    </w:lvl>
    <w:lvl w:ilvl="6" w:tplc="0EA073E0" w:tentative="1">
      <w:start w:val="1"/>
      <w:numFmt w:val="bullet"/>
      <w:lvlText w:val=""/>
      <w:lvlJc w:val="left"/>
      <w:pPr>
        <w:tabs>
          <w:tab w:val="num" w:pos="5040"/>
        </w:tabs>
        <w:ind w:left="5040" w:hanging="360"/>
      </w:pPr>
      <w:rPr>
        <w:rFonts w:ascii="Wingdings 2" w:hAnsi="Wingdings 2" w:hint="default"/>
      </w:rPr>
    </w:lvl>
    <w:lvl w:ilvl="7" w:tplc="BE7ADDF8" w:tentative="1">
      <w:start w:val="1"/>
      <w:numFmt w:val="bullet"/>
      <w:lvlText w:val=""/>
      <w:lvlJc w:val="left"/>
      <w:pPr>
        <w:tabs>
          <w:tab w:val="num" w:pos="5760"/>
        </w:tabs>
        <w:ind w:left="5760" w:hanging="360"/>
      </w:pPr>
      <w:rPr>
        <w:rFonts w:ascii="Wingdings 2" w:hAnsi="Wingdings 2" w:hint="default"/>
      </w:rPr>
    </w:lvl>
    <w:lvl w:ilvl="8" w:tplc="35D45FDC" w:tentative="1">
      <w:start w:val="1"/>
      <w:numFmt w:val="bullet"/>
      <w:lvlText w:val=""/>
      <w:lvlJc w:val="left"/>
      <w:pPr>
        <w:tabs>
          <w:tab w:val="num" w:pos="6480"/>
        </w:tabs>
        <w:ind w:left="6480" w:hanging="360"/>
      </w:pPr>
      <w:rPr>
        <w:rFonts w:ascii="Wingdings 2" w:hAnsi="Wingdings 2" w:hint="default"/>
      </w:rPr>
    </w:lvl>
  </w:abstractNum>
  <w:abstractNum w:abstractNumId="48">
    <w:nsid w:val="2D612E48"/>
    <w:multiLevelType w:val="hybridMultilevel"/>
    <w:tmpl w:val="6084296C"/>
    <w:lvl w:ilvl="0" w:tplc="8FA89960">
      <w:start w:val="1"/>
      <w:numFmt w:val="bullet"/>
      <w:lvlText w:val=""/>
      <w:lvlJc w:val="left"/>
      <w:pPr>
        <w:tabs>
          <w:tab w:val="num" w:pos="720"/>
        </w:tabs>
        <w:ind w:left="720" w:hanging="360"/>
      </w:pPr>
      <w:rPr>
        <w:rFonts w:ascii="Wingdings 2" w:hAnsi="Wingdings 2" w:hint="default"/>
      </w:rPr>
    </w:lvl>
    <w:lvl w:ilvl="1" w:tplc="9EA6B112">
      <w:start w:val="1"/>
      <w:numFmt w:val="bullet"/>
      <w:lvlText w:val=""/>
      <w:lvlJc w:val="left"/>
      <w:pPr>
        <w:tabs>
          <w:tab w:val="num" w:pos="1440"/>
        </w:tabs>
        <w:ind w:left="1440" w:hanging="360"/>
      </w:pPr>
      <w:rPr>
        <w:rFonts w:ascii="Wingdings 2" w:hAnsi="Wingdings 2" w:hint="default"/>
      </w:rPr>
    </w:lvl>
    <w:lvl w:ilvl="2" w:tplc="8240509E" w:tentative="1">
      <w:start w:val="1"/>
      <w:numFmt w:val="bullet"/>
      <w:lvlText w:val=""/>
      <w:lvlJc w:val="left"/>
      <w:pPr>
        <w:tabs>
          <w:tab w:val="num" w:pos="2160"/>
        </w:tabs>
        <w:ind w:left="2160" w:hanging="360"/>
      </w:pPr>
      <w:rPr>
        <w:rFonts w:ascii="Wingdings 2" w:hAnsi="Wingdings 2" w:hint="default"/>
      </w:rPr>
    </w:lvl>
    <w:lvl w:ilvl="3" w:tplc="184C5D4A" w:tentative="1">
      <w:start w:val="1"/>
      <w:numFmt w:val="bullet"/>
      <w:lvlText w:val=""/>
      <w:lvlJc w:val="left"/>
      <w:pPr>
        <w:tabs>
          <w:tab w:val="num" w:pos="2880"/>
        </w:tabs>
        <w:ind w:left="2880" w:hanging="360"/>
      </w:pPr>
      <w:rPr>
        <w:rFonts w:ascii="Wingdings 2" w:hAnsi="Wingdings 2" w:hint="default"/>
      </w:rPr>
    </w:lvl>
    <w:lvl w:ilvl="4" w:tplc="78E68F80" w:tentative="1">
      <w:start w:val="1"/>
      <w:numFmt w:val="bullet"/>
      <w:lvlText w:val=""/>
      <w:lvlJc w:val="left"/>
      <w:pPr>
        <w:tabs>
          <w:tab w:val="num" w:pos="3600"/>
        </w:tabs>
        <w:ind w:left="3600" w:hanging="360"/>
      </w:pPr>
      <w:rPr>
        <w:rFonts w:ascii="Wingdings 2" w:hAnsi="Wingdings 2" w:hint="default"/>
      </w:rPr>
    </w:lvl>
    <w:lvl w:ilvl="5" w:tplc="B77CC0BE" w:tentative="1">
      <w:start w:val="1"/>
      <w:numFmt w:val="bullet"/>
      <w:lvlText w:val=""/>
      <w:lvlJc w:val="left"/>
      <w:pPr>
        <w:tabs>
          <w:tab w:val="num" w:pos="4320"/>
        </w:tabs>
        <w:ind w:left="4320" w:hanging="360"/>
      </w:pPr>
      <w:rPr>
        <w:rFonts w:ascii="Wingdings 2" w:hAnsi="Wingdings 2" w:hint="default"/>
      </w:rPr>
    </w:lvl>
    <w:lvl w:ilvl="6" w:tplc="E90E6B34" w:tentative="1">
      <w:start w:val="1"/>
      <w:numFmt w:val="bullet"/>
      <w:lvlText w:val=""/>
      <w:lvlJc w:val="left"/>
      <w:pPr>
        <w:tabs>
          <w:tab w:val="num" w:pos="5040"/>
        </w:tabs>
        <w:ind w:left="5040" w:hanging="360"/>
      </w:pPr>
      <w:rPr>
        <w:rFonts w:ascii="Wingdings 2" w:hAnsi="Wingdings 2" w:hint="default"/>
      </w:rPr>
    </w:lvl>
    <w:lvl w:ilvl="7" w:tplc="28FE140E" w:tentative="1">
      <w:start w:val="1"/>
      <w:numFmt w:val="bullet"/>
      <w:lvlText w:val=""/>
      <w:lvlJc w:val="left"/>
      <w:pPr>
        <w:tabs>
          <w:tab w:val="num" w:pos="5760"/>
        </w:tabs>
        <w:ind w:left="5760" w:hanging="360"/>
      </w:pPr>
      <w:rPr>
        <w:rFonts w:ascii="Wingdings 2" w:hAnsi="Wingdings 2" w:hint="default"/>
      </w:rPr>
    </w:lvl>
    <w:lvl w:ilvl="8" w:tplc="C0D66C3C" w:tentative="1">
      <w:start w:val="1"/>
      <w:numFmt w:val="bullet"/>
      <w:lvlText w:val=""/>
      <w:lvlJc w:val="left"/>
      <w:pPr>
        <w:tabs>
          <w:tab w:val="num" w:pos="6480"/>
        </w:tabs>
        <w:ind w:left="6480" w:hanging="360"/>
      </w:pPr>
      <w:rPr>
        <w:rFonts w:ascii="Wingdings 2" w:hAnsi="Wingdings 2" w:hint="default"/>
      </w:rPr>
    </w:lvl>
  </w:abstractNum>
  <w:abstractNum w:abstractNumId="49">
    <w:nsid w:val="2FBA3E17"/>
    <w:multiLevelType w:val="multilevel"/>
    <w:tmpl w:val="555AB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0561D36"/>
    <w:multiLevelType w:val="multilevel"/>
    <w:tmpl w:val="BB8C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85273A"/>
    <w:multiLevelType w:val="hybridMultilevel"/>
    <w:tmpl w:val="18F03916"/>
    <w:lvl w:ilvl="0" w:tplc="7D2807F4">
      <w:start w:val="1"/>
      <w:numFmt w:val="bullet"/>
      <w:lvlText w:val=""/>
      <w:lvlJc w:val="left"/>
      <w:pPr>
        <w:tabs>
          <w:tab w:val="num" w:pos="720"/>
        </w:tabs>
        <w:ind w:left="720" w:hanging="360"/>
      </w:pPr>
      <w:rPr>
        <w:rFonts w:ascii="Wingdings 2" w:hAnsi="Wingdings 2" w:hint="default"/>
      </w:rPr>
    </w:lvl>
    <w:lvl w:ilvl="1" w:tplc="9E14E444" w:tentative="1">
      <w:start w:val="1"/>
      <w:numFmt w:val="bullet"/>
      <w:lvlText w:val=""/>
      <w:lvlJc w:val="left"/>
      <w:pPr>
        <w:tabs>
          <w:tab w:val="num" w:pos="1440"/>
        </w:tabs>
        <w:ind w:left="1440" w:hanging="360"/>
      </w:pPr>
      <w:rPr>
        <w:rFonts w:ascii="Wingdings 2" w:hAnsi="Wingdings 2" w:hint="default"/>
      </w:rPr>
    </w:lvl>
    <w:lvl w:ilvl="2" w:tplc="AF9CA45A" w:tentative="1">
      <w:start w:val="1"/>
      <w:numFmt w:val="bullet"/>
      <w:lvlText w:val=""/>
      <w:lvlJc w:val="left"/>
      <w:pPr>
        <w:tabs>
          <w:tab w:val="num" w:pos="2160"/>
        </w:tabs>
        <w:ind w:left="2160" w:hanging="360"/>
      </w:pPr>
      <w:rPr>
        <w:rFonts w:ascii="Wingdings 2" w:hAnsi="Wingdings 2" w:hint="default"/>
      </w:rPr>
    </w:lvl>
    <w:lvl w:ilvl="3" w:tplc="B9D6FC10" w:tentative="1">
      <w:start w:val="1"/>
      <w:numFmt w:val="bullet"/>
      <w:lvlText w:val=""/>
      <w:lvlJc w:val="left"/>
      <w:pPr>
        <w:tabs>
          <w:tab w:val="num" w:pos="2880"/>
        </w:tabs>
        <w:ind w:left="2880" w:hanging="360"/>
      </w:pPr>
      <w:rPr>
        <w:rFonts w:ascii="Wingdings 2" w:hAnsi="Wingdings 2" w:hint="default"/>
      </w:rPr>
    </w:lvl>
    <w:lvl w:ilvl="4" w:tplc="A2448DBA" w:tentative="1">
      <w:start w:val="1"/>
      <w:numFmt w:val="bullet"/>
      <w:lvlText w:val=""/>
      <w:lvlJc w:val="left"/>
      <w:pPr>
        <w:tabs>
          <w:tab w:val="num" w:pos="3600"/>
        </w:tabs>
        <w:ind w:left="3600" w:hanging="360"/>
      </w:pPr>
      <w:rPr>
        <w:rFonts w:ascii="Wingdings 2" w:hAnsi="Wingdings 2" w:hint="default"/>
      </w:rPr>
    </w:lvl>
    <w:lvl w:ilvl="5" w:tplc="972602C6" w:tentative="1">
      <w:start w:val="1"/>
      <w:numFmt w:val="bullet"/>
      <w:lvlText w:val=""/>
      <w:lvlJc w:val="left"/>
      <w:pPr>
        <w:tabs>
          <w:tab w:val="num" w:pos="4320"/>
        </w:tabs>
        <w:ind w:left="4320" w:hanging="360"/>
      </w:pPr>
      <w:rPr>
        <w:rFonts w:ascii="Wingdings 2" w:hAnsi="Wingdings 2" w:hint="default"/>
      </w:rPr>
    </w:lvl>
    <w:lvl w:ilvl="6" w:tplc="D4FE9C70" w:tentative="1">
      <w:start w:val="1"/>
      <w:numFmt w:val="bullet"/>
      <w:lvlText w:val=""/>
      <w:lvlJc w:val="left"/>
      <w:pPr>
        <w:tabs>
          <w:tab w:val="num" w:pos="5040"/>
        </w:tabs>
        <w:ind w:left="5040" w:hanging="360"/>
      </w:pPr>
      <w:rPr>
        <w:rFonts w:ascii="Wingdings 2" w:hAnsi="Wingdings 2" w:hint="default"/>
      </w:rPr>
    </w:lvl>
    <w:lvl w:ilvl="7" w:tplc="F0966584" w:tentative="1">
      <w:start w:val="1"/>
      <w:numFmt w:val="bullet"/>
      <w:lvlText w:val=""/>
      <w:lvlJc w:val="left"/>
      <w:pPr>
        <w:tabs>
          <w:tab w:val="num" w:pos="5760"/>
        </w:tabs>
        <w:ind w:left="5760" w:hanging="360"/>
      </w:pPr>
      <w:rPr>
        <w:rFonts w:ascii="Wingdings 2" w:hAnsi="Wingdings 2" w:hint="default"/>
      </w:rPr>
    </w:lvl>
    <w:lvl w:ilvl="8" w:tplc="DB9697FE" w:tentative="1">
      <w:start w:val="1"/>
      <w:numFmt w:val="bullet"/>
      <w:lvlText w:val=""/>
      <w:lvlJc w:val="left"/>
      <w:pPr>
        <w:tabs>
          <w:tab w:val="num" w:pos="6480"/>
        </w:tabs>
        <w:ind w:left="6480" w:hanging="360"/>
      </w:pPr>
      <w:rPr>
        <w:rFonts w:ascii="Wingdings 2" w:hAnsi="Wingdings 2" w:hint="default"/>
      </w:rPr>
    </w:lvl>
  </w:abstractNum>
  <w:abstractNum w:abstractNumId="52">
    <w:nsid w:val="32AB07BB"/>
    <w:multiLevelType w:val="multilevel"/>
    <w:tmpl w:val="8F9E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32D7F7B"/>
    <w:multiLevelType w:val="multilevel"/>
    <w:tmpl w:val="E664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3806DC4"/>
    <w:multiLevelType w:val="multilevel"/>
    <w:tmpl w:val="921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40851CA"/>
    <w:multiLevelType w:val="multilevel"/>
    <w:tmpl w:val="F1C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4142826"/>
    <w:multiLevelType w:val="multilevel"/>
    <w:tmpl w:val="DC4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45552A7"/>
    <w:multiLevelType w:val="multilevel"/>
    <w:tmpl w:val="4730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4636C53"/>
    <w:multiLevelType w:val="multilevel"/>
    <w:tmpl w:val="FE76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4CD49C7"/>
    <w:multiLevelType w:val="multilevel"/>
    <w:tmpl w:val="5A28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5041FF2"/>
    <w:multiLevelType w:val="multilevel"/>
    <w:tmpl w:val="5DBA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81D73F1"/>
    <w:multiLevelType w:val="multilevel"/>
    <w:tmpl w:val="8BEC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8205BF5"/>
    <w:multiLevelType w:val="multilevel"/>
    <w:tmpl w:val="056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8265771"/>
    <w:multiLevelType w:val="multilevel"/>
    <w:tmpl w:val="838E5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86402E3"/>
    <w:multiLevelType w:val="multilevel"/>
    <w:tmpl w:val="F348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39BD3B9D"/>
    <w:multiLevelType w:val="multilevel"/>
    <w:tmpl w:val="6F22FA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A493DFC"/>
    <w:multiLevelType w:val="multilevel"/>
    <w:tmpl w:val="4EDA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C374C5F"/>
    <w:multiLevelType w:val="multilevel"/>
    <w:tmpl w:val="21F2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DBB0104"/>
    <w:multiLevelType w:val="multilevel"/>
    <w:tmpl w:val="4B8A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E690CCE"/>
    <w:multiLevelType w:val="hybridMultilevel"/>
    <w:tmpl w:val="E6C8330A"/>
    <w:lvl w:ilvl="0" w:tplc="6D667428">
      <w:start w:val="1"/>
      <w:numFmt w:val="bullet"/>
      <w:lvlText w:val=""/>
      <w:lvlJc w:val="left"/>
      <w:pPr>
        <w:tabs>
          <w:tab w:val="num" w:pos="720"/>
        </w:tabs>
        <w:ind w:left="720" w:hanging="360"/>
      </w:pPr>
      <w:rPr>
        <w:rFonts w:ascii="Wingdings 2" w:hAnsi="Wingdings 2" w:hint="default"/>
      </w:rPr>
    </w:lvl>
    <w:lvl w:ilvl="1" w:tplc="AA98FE78">
      <w:start w:val="1169"/>
      <w:numFmt w:val="bullet"/>
      <w:lvlText w:val=""/>
      <w:lvlJc w:val="left"/>
      <w:pPr>
        <w:tabs>
          <w:tab w:val="num" w:pos="1440"/>
        </w:tabs>
        <w:ind w:left="1440" w:hanging="360"/>
      </w:pPr>
      <w:rPr>
        <w:rFonts w:ascii="Wingdings 2" w:hAnsi="Wingdings 2" w:hint="default"/>
      </w:rPr>
    </w:lvl>
    <w:lvl w:ilvl="2" w:tplc="D988D186" w:tentative="1">
      <w:start w:val="1"/>
      <w:numFmt w:val="bullet"/>
      <w:lvlText w:val=""/>
      <w:lvlJc w:val="left"/>
      <w:pPr>
        <w:tabs>
          <w:tab w:val="num" w:pos="2160"/>
        </w:tabs>
        <w:ind w:left="2160" w:hanging="360"/>
      </w:pPr>
      <w:rPr>
        <w:rFonts w:ascii="Wingdings 2" w:hAnsi="Wingdings 2" w:hint="default"/>
      </w:rPr>
    </w:lvl>
    <w:lvl w:ilvl="3" w:tplc="80C4437A" w:tentative="1">
      <w:start w:val="1"/>
      <w:numFmt w:val="bullet"/>
      <w:lvlText w:val=""/>
      <w:lvlJc w:val="left"/>
      <w:pPr>
        <w:tabs>
          <w:tab w:val="num" w:pos="2880"/>
        </w:tabs>
        <w:ind w:left="2880" w:hanging="360"/>
      </w:pPr>
      <w:rPr>
        <w:rFonts w:ascii="Wingdings 2" w:hAnsi="Wingdings 2" w:hint="default"/>
      </w:rPr>
    </w:lvl>
    <w:lvl w:ilvl="4" w:tplc="019AE924" w:tentative="1">
      <w:start w:val="1"/>
      <w:numFmt w:val="bullet"/>
      <w:lvlText w:val=""/>
      <w:lvlJc w:val="left"/>
      <w:pPr>
        <w:tabs>
          <w:tab w:val="num" w:pos="3600"/>
        </w:tabs>
        <w:ind w:left="3600" w:hanging="360"/>
      </w:pPr>
      <w:rPr>
        <w:rFonts w:ascii="Wingdings 2" w:hAnsi="Wingdings 2" w:hint="default"/>
      </w:rPr>
    </w:lvl>
    <w:lvl w:ilvl="5" w:tplc="BCA48A1A" w:tentative="1">
      <w:start w:val="1"/>
      <w:numFmt w:val="bullet"/>
      <w:lvlText w:val=""/>
      <w:lvlJc w:val="left"/>
      <w:pPr>
        <w:tabs>
          <w:tab w:val="num" w:pos="4320"/>
        </w:tabs>
        <w:ind w:left="4320" w:hanging="360"/>
      </w:pPr>
      <w:rPr>
        <w:rFonts w:ascii="Wingdings 2" w:hAnsi="Wingdings 2" w:hint="default"/>
      </w:rPr>
    </w:lvl>
    <w:lvl w:ilvl="6" w:tplc="870681A0" w:tentative="1">
      <w:start w:val="1"/>
      <w:numFmt w:val="bullet"/>
      <w:lvlText w:val=""/>
      <w:lvlJc w:val="left"/>
      <w:pPr>
        <w:tabs>
          <w:tab w:val="num" w:pos="5040"/>
        </w:tabs>
        <w:ind w:left="5040" w:hanging="360"/>
      </w:pPr>
      <w:rPr>
        <w:rFonts w:ascii="Wingdings 2" w:hAnsi="Wingdings 2" w:hint="default"/>
      </w:rPr>
    </w:lvl>
    <w:lvl w:ilvl="7" w:tplc="6AC8F1D6" w:tentative="1">
      <w:start w:val="1"/>
      <w:numFmt w:val="bullet"/>
      <w:lvlText w:val=""/>
      <w:lvlJc w:val="left"/>
      <w:pPr>
        <w:tabs>
          <w:tab w:val="num" w:pos="5760"/>
        </w:tabs>
        <w:ind w:left="5760" w:hanging="360"/>
      </w:pPr>
      <w:rPr>
        <w:rFonts w:ascii="Wingdings 2" w:hAnsi="Wingdings 2" w:hint="default"/>
      </w:rPr>
    </w:lvl>
    <w:lvl w:ilvl="8" w:tplc="598EFFAC" w:tentative="1">
      <w:start w:val="1"/>
      <w:numFmt w:val="bullet"/>
      <w:lvlText w:val=""/>
      <w:lvlJc w:val="left"/>
      <w:pPr>
        <w:tabs>
          <w:tab w:val="num" w:pos="6480"/>
        </w:tabs>
        <w:ind w:left="6480" w:hanging="360"/>
      </w:pPr>
      <w:rPr>
        <w:rFonts w:ascii="Wingdings 2" w:hAnsi="Wingdings 2" w:hint="default"/>
      </w:rPr>
    </w:lvl>
  </w:abstractNum>
  <w:abstractNum w:abstractNumId="70">
    <w:nsid w:val="3FC1149F"/>
    <w:multiLevelType w:val="multilevel"/>
    <w:tmpl w:val="B9D8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FCC2CB6"/>
    <w:multiLevelType w:val="hybridMultilevel"/>
    <w:tmpl w:val="EEB65C74"/>
    <w:lvl w:ilvl="0" w:tplc="52E8FE9E">
      <w:start w:val="1"/>
      <w:numFmt w:val="bullet"/>
      <w:lvlText w:val=""/>
      <w:lvlJc w:val="left"/>
      <w:pPr>
        <w:tabs>
          <w:tab w:val="num" w:pos="720"/>
        </w:tabs>
        <w:ind w:left="720" w:hanging="360"/>
      </w:pPr>
      <w:rPr>
        <w:rFonts w:ascii="Wingdings 2" w:hAnsi="Wingdings 2" w:hint="default"/>
      </w:rPr>
    </w:lvl>
    <w:lvl w:ilvl="1" w:tplc="B0344856">
      <w:start w:val="897"/>
      <w:numFmt w:val="bullet"/>
      <w:lvlText w:val=""/>
      <w:lvlJc w:val="left"/>
      <w:pPr>
        <w:tabs>
          <w:tab w:val="num" w:pos="1440"/>
        </w:tabs>
        <w:ind w:left="1440" w:hanging="360"/>
      </w:pPr>
      <w:rPr>
        <w:rFonts w:ascii="Wingdings 2" w:hAnsi="Wingdings 2" w:hint="default"/>
      </w:rPr>
    </w:lvl>
    <w:lvl w:ilvl="2" w:tplc="575CF9A4" w:tentative="1">
      <w:start w:val="1"/>
      <w:numFmt w:val="bullet"/>
      <w:lvlText w:val=""/>
      <w:lvlJc w:val="left"/>
      <w:pPr>
        <w:tabs>
          <w:tab w:val="num" w:pos="2160"/>
        </w:tabs>
        <w:ind w:left="2160" w:hanging="360"/>
      </w:pPr>
      <w:rPr>
        <w:rFonts w:ascii="Wingdings 2" w:hAnsi="Wingdings 2" w:hint="default"/>
      </w:rPr>
    </w:lvl>
    <w:lvl w:ilvl="3" w:tplc="8AE05552" w:tentative="1">
      <w:start w:val="1"/>
      <w:numFmt w:val="bullet"/>
      <w:lvlText w:val=""/>
      <w:lvlJc w:val="left"/>
      <w:pPr>
        <w:tabs>
          <w:tab w:val="num" w:pos="2880"/>
        </w:tabs>
        <w:ind w:left="2880" w:hanging="360"/>
      </w:pPr>
      <w:rPr>
        <w:rFonts w:ascii="Wingdings 2" w:hAnsi="Wingdings 2" w:hint="default"/>
      </w:rPr>
    </w:lvl>
    <w:lvl w:ilvl="4" w:tplc="9510FA44" w:tentative="1">
      <w:start w:val="1"/>
      <w:numFmt w:val="bullet"/>
      <w:lvlText w:val=""/>
      <w:lvlJc w:val="left"/>
      <w:pPr>
        <w:tabs>
          <w:tab w:val="num" w:pos="3600"/>
        </w:tabs>
        <w:ind w:left="3600" w:hanging="360"/>
      </w:pPr>
      <w:rPr>
        <w:rFonts w:ascii="Wingdings 2" w:hAnsi="Wingdings 2" w:hint="default"/>
      </w:rPr>
    </w:lvl>
    <w:lvl w:ilvl="5" w:tplc="B838D2BE" w:tentative="1">
      <w:start w:val="1"/>
      <w:numFmt w:val="bullet"/>
      <w:lvlText w:val=""/>
      <w:lvlJc w:val="left"/>
      <w:pPr>
        <w:tabs>
          <w:tab w:val="num" w:pos="4320"/>
        </w:tabs>
        <w:ind w:left="4320" w:hanging="360"/>
      </w:pPr>
      <w:rPr>
        <w:rFonts w:ascii="Wingdings 2" w:hAnsi="Wingdings 2" w:hint="default"/>
      </w:rPr>
    </w:lvl>
    <w:lvl w:ilvl="6" w:tplc="711A6594" w:tentative="1">
      <w:start w:val="1"/>
      <w:numFmt w:val="bullet"/>
      <w:lvlText w:val=""/>
      <w:lvlJc w:val="left"/>
      <w:pPr>
        <w:tabs>
          <w:tab w:val="num" w:pos="5040"/>
        </w:tabs>
        <w:ind w:left="5040" w:hanging="360"/>
      </w:pPr>
      <w:rPr>
        <w:rFonts w:ascii="Wingdings 2" w:hAnsi="Wingdings 2" w:hint="default"/>
      </w:rPr>
    </w:lvl>
    <w:lvl w:ilvl="7" w:tplc="7520E078" w:tentative="1">
      <w:start w:val="1"/>
      <w:numFmt w:val="bullet"/>
      <w:lvlText w:val=""/>
      <w:lvlJc w:val="left"/>
      <w:pPr>
        <w:tabs>
          <w:tab w:val="num" w:pos="5760"/>
        </w:tabs>
        <w:ind w:left="5760" w:hanging="360"/>
      </w:pPr>
      <w:rPr>
        <w:rFonts w:ascii="Wingdings 2" w:hAnsi="Wingdings 2" w:hint="default"/>
      </w:rPr>
    </w:lvl>
    <w:lvl w:ilvl="8" w:tplc="FC62BE08" w:tentative="1">
      <w:start w:val="1"/>
      <w:numFmt w:val="bullet"/>
      <w:lvlText w:val=""/>
      <w:lvlJc w:val="left"/>
      <w:pPr>
        <w:tabs>
          <w:tab w:val="num" w:pos="6480"/>
        </w:tabs>
        <w:ind w:left="6480" w:hanging="360"/>
      </w:pPr>
      <w:rPr>
        <w:rFonts w:ascii="Wingdings 2" w:hAnsi="Wingdings 2" w:hint="default"/>
      </w:rPr>
    </w:lvl>
  </w:abstractNum>
  <w:abstractNum w:abstractNumId="72">
    <w:nsid w:val="40165139"/>
    <w:multiLevelType w:val="multilevel"/>
    <w:tmpl w:val="56F0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09976CD"/>
    <w:multiLevelType w:val="multilevel"/>
    <w:tmpl w:val="DD5C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1312F5D"/>
    <w:multiLevelType w:val="multilevel"/>
    <w:tmpl w:val="77D2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5AC1C8B"/>
    <w:multiLevelType w:val="hybridMultilevel"/>
    <w:tmpl w:val="8F94A502"/>
    <w:lvl w:ilvl="0" w:tplc="EF1C82F4">
      <w:start w:val="1"/>
      <w:numFmt w:val="bullet"/>
      <w:lvlText w:val=""/>
      <w:lvlJc w:val="left"/>
      <w:pPr>
        <w:tabs>
          <w:tab w:val="num" w:pos="720"/>
        </w:tabs>
        <w:ind w:left="720" w:hanging="360"/>
      </w:pPr>
      <w:rPr>
        <w:rFonts w:ascii="Wingdings 2" w:hAnsi="Wingdings 2" w:hint="default"/>
      </w:rPr>
    </w:lvl>
    <w:lvl w:ilvl="1" w:tplc="4742467E">
      <w:start w:val="1"/>
      <w:numFmt w:val="bullet"/>
      <w:lvlText w:val=""/>
      <w:lvlJc w:val="left"/>
      <w:pPr>
        <w:tabs>
          <w:tab w:val="num" w:pos="1440"/>
        </w:tabs>
        <w:ind w:left="1440" w:hanging="360"/>
      </w:pPr>
      <w:rPr>
        <w:rFonts w:ascii="Wingdings 2" w:hAnsi="Wingdings 2" w:hint="default"/>
      </w:rPr>
    </w:lvl>
    <w:lvl w:ilvl="2" w:tplc="9FC83C20" w:tentative="1">
      <w:start w:val="1"/>
      <w:numFmt w:val="bullet"/>
      <w:lvlText w:val=""/>
      <w:lvlJc w:val="left"/>
      <w:pPr>
        <w:tabs>
          <w:tab w:val="num" w:pos="2160"/>
        </w:tabs>
        <w:ind w:left="2160" w:hanging="360"/>
      </w:pPr>
      <w:rPr>
        <w:rFonts w:ascii="Wingdings 2" w:hAnsi="Wingdings 2" w:hint="default"/>
      </w:rPr>
    </w:lvl>
    <w:lvl w:ilvl="3" w:tplc="1D78C99E" w:tentative="1">
      <w:start w:val="1"/>
      <w:numFmt w:val="bullet"/>
      <w:lvlText w:val=""/>
      <w:lvlJc w:val="left"/>
      <w:pPr>
        <w:tabs>
          <w:tab w:val="num" w:pos="2880"/>
        </w:tabs>
        <w:ind w:left="2880" w:hanging="360"/>
      </w:pPr>
      <w:rPr>
        <w:rFonts w:ascii="Wingdings 2" w:hAnsi="Wingdings 2" w:hint="default"/>
      </w:rPr>
    </w:lvl>
    <w:lvl w:ilvl="4" w:tplc="4BB0037E" w:tentative="1">
      <w:start w:val="1"/>
      <w:numFmt w:val="bullet"/>
      <w:lvlText w:val=""/>
      <w:lvlJc w:val="left"/>
      <w:pPr>
        <w:tabs>
          <w:tab w:val="num" w:pos="3600"/>
        </w:tabs>
        <w:ind w:left="3600" w:hanging="360"/>
      </w:pPr>
      <w:rPr>
        <w:rFonts w:ascii="Wingdings 2" w:hAnsi="Wingdings 2" w:hint="default"/>
      </w:rPr>
    </w:lvl>
    <w:lvl w:ilvl="5" w:tplc="484AB9DE" w:tentative="1">
      <w:start w:val="1"/>
      <w:numFmt w:val="bullet"/>
      <w:lvlText w:val=""/>
      <w:lvlJc w:val="left"/>
      <w:pPr>
        <w:tabs>
          <w:tab w:val="num" w:pos="4320"/>
        </w:tabs>
        <w:ind w:left="4320" w:hanging="360"/>
      </w:pPr>
      <w:rPr>
        <w:rFonts w:ascii="Wingdings 2" w:hAnsi="Wingdings 2" w:hint="default"/>
      </w:rPr>
    </w:lvl>
    <w:lvl w:ilvl="6" w:tplc="0802B6E4" w:tentative="1">
      <w:start w:val="1"/>
      <w:numFmt w:val="bullet"/>
      <w:lvlText w:val=""/>
      <w:lvlJc w:val="left"/>
      <w:pPr>
        <w:tabs>
          <w:tab w:val="num" w:pos="5040"/>
        </w:tabs>
        <w:ind w:left="5040" w:hanging="360"/>
      </w:pPr>
      <w:rPr>
        <w:rFonts w:ascii="Wingdings 2" w:hAnsi="Wingdings 2" w:hint="default"/>
      </w:rPr>
    </w:lvl>
    <w:lvl w:ilvl="7" w:tplc="EEC0C2EE" w:tentative="1">
      <w:start w:val="1"/>
      <w:numFmt w:val="bullet"/>
      <w:lvlText w:val=""/>
      <w:lvlJc w:val="left"/>
      <w:pPr>
        <w:tabs>
          <w:tab w:val="num" w:pos="5760"/>
        </w:tabs>
        <w:ind w:left="5760" w:hanging="360"/>
      </w:pPr>
      <w:rPr>
        <w:rFonts w:ascii="Wingdings 2" w:hAnsi="Wingdings 2" w:hint="default"/>
      </w:rPr>
    </w:lvl>
    <w:lvl w:ilvl="8" w:tplc="CD167A3E" w:tentative="1">
      <w:start w:val="1"/>
      <w:numFmt w:val="bullet"/>
      <w:lvlText w:val=""/>
      <w:lvlJc w:val="left"/>
      <w:pPr>
        <w:tabs>
          <w:tab w:val="num" w:pos="6480"/>
        </w:tabs>
        <w:ind w:left="6480" w:hanging="360"/>
      </w:pPr>
      <w:rPr>
        <w:rFonts w:ascii="Wingdings 2" w:hAnsi="Wingdings 2" w:hint="default"/>
      </w:rPr>
    </w:lvl>
  </w:abstractNum>
  <w:abstractNum w:abstractNumId="76">
    <w:nsid w:val="462A0AAF"/>
    <w:multiLevelType w:val="multilevel"/>
    <w:tmpl w:val="2B500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86456F6"/>
    <w:multiLevelType w:val="hybridMultilevel"/>
    <w:tmpl w:val="A7E6A190"/>
    <w:lvl w:ilvl="0" w:tplc="C018E7CA">
      <w:start w:val="1"/>
      <w:numFmt w:val="bullet"/>
      <w:lvlText w:val=""/>
      <w:lvlJc w:val="left"/>
      <w:pPr>
        <w:tabs>
          <w:tab w:val="num" w:pos="720"/>
        </w:tabs>
        <w:ind w:left="720" w:hanging="360"/>
      </w:pPr>
      <w:rPr>
        <w:rFonts w:ascii="Wingdings 2" w:hAnsi="Wingdings 2" w:hint="default"/>
      </w:rPr>
    </w:lvl>
    <w:lvl w:ilvl="1" w:tplc="B60448C6" w:tentative="1">
      <w:start w:val="1"/>
      <w:numFmt w:val="bullet"/>
      <w:lvlText w:val=""/>
      <w:lvlJc w:val="left"/>
      <w:pPr>
        <w:tabs>
          <w:tab w:val="num" w:pos="1440"/>
        </w:tabs>
        <w:ind w:left="1440" w:hanging="360"/>
      </w:pPr>
      <w:rPr>
        <w:rFonts w:ascii="Wingdings 2" w:hAnsi="Wingdings 2" w:hint="default"/>
      </w:rPr>
    </w:lvl>
    <w:lvl w:ilvl="2" w:tplc="348AE99E" w:tentative="1">
      <w:start w:val="1"/>
      <w:numFmt w:val="bullet"/>
      <w:lvlText w:val=""/>
      <w:lvlJc w:val="left"/>
      <w:pPr>
        <w:tabs>
          <w:tab w:val="num" w:pos="2160"/>
        </w:tabs>
        <w:ind w:left="2160" w:hanging="360"/>
      </w:pPr>
      <w:rPr>
        <w:rFonts w:ascii="Wingdings 2" w:hAnsi="Wingdings 2" w:hint="default"/>
      </w:rPr>
    </w:lvl>
    <w:lvl w:ilvl="3" w:tplc="1624BF6C" w:tentative="1">
      <w:start w:val="1"/>
      <w:numFmt w:val="bullet"/>
      <w:lvlText w:val=""/>
      <w:lvlJc w:val="left"/>
      <w:pPr>
        <w:tabs>
          <w:tab w:val="num" w:pos="2880"/>
        </w:tabs>
        <w:ind w:left="2880" w:hanging="360"/>
      </w:pPr>
      <w:rPr>
        <w:rFonts w:ascii="Wingdings 2" w:hAnsi="Wingdings 2" w:hint="default"/>
      </w:rPr>
    </w:lvl>
    <w:lvl w:ilvl="4" w:tplc="2E8E5F20" w:tentative="1">
      <w:start w:val="1"/>
      <w:numFmt w:val="bullet"/>
      <w:lvlText w:val=""/>
      <w:lvlJc w:val="left"/>
      <w:pPr>
        <w:tabs>
          <w:tab w:val="num" w:pos="3600"/>
        </w:tabs>
        <w:ind w:left="3600" w:hanging="360"/>
      </w:pPr>
      <w:rPr>
        <w:rFonts w:ascii="Wingdings 2" w:hAnsi="Wingdings 2" w:hint="default"/>
      </w:rPr>
    </w:lvl>
    <w:lvl w:ilvl="5" w:tplc="EB5CD322" w:tentative="1">
      <w:start w:val="1"/>
      <w:numFmt w:val="bullet"/>
      <w:lvlText w:val=""/>
      <w:lvlJc w:val="left"/>
      <w:pPr>
        <w:tabs>
          <w:tab w:val="num" w:pos="4320"/>
        </w:tabs>
        <w:ind w:left="4320" w:hanging="360"/>
      </w:pPr>
      <w:rPr>
        <w:rFonts w:ascii="Wingdings 2" w:hAnsi="Wingdings 2" w:hint="default"/>
      </w:rPr>
    </w:lvl>
    <w:lvl w:ilvl="6" w:tplc="3F6A5AFC" w:tentative="1">
      <w:start w:val="1"/>
      <w:numFmt w:val="bullet"/>
      <w:lvlText w:val=""/>
      <w:lvlJc w:val="left"/>
      <w:pPr>
        <w:tabs>
          <w:tab w:val="num" w:pos="5040"/>
        </w:tabs>
        <w:ind w:left="5040" w:hanging="360"/>
      </w:pPr>
      <w:rPr>
        <w:rFonts w:ascii="Wingdings 2" w:hAnsi="Wingdings 2" w:hint="default"/>
      </w:rPr>
    </w:lvl>
    <w:lvl w:ilvl="7" w:tplc="CFACA0DC" w:tentative="1">
      <w:start w:val="1"/>
      <w:numFmt w:val="bullet"/>
      <w:lvlText w:val=""/>
      <w:lvlJc w:val="left"/>
      <w:pPr>
        <w:tabs>
          <w:tab w:val="num" w:pos="5760"/>
        </w:tabs>
        <w:ind w:left="5760" w:hanging="360"/>
      </w:pPr>
      <w:rPr>
        <w:rFonts w:ascii="Wingdings 2" w:hAnsi="Wingdings 2" w:hint="default"/>
      </w:rPr>
    </w:lvl>
    <w:lvl w:ilvl="8" w:tplc="ADEE362A" w:tentative="1">
      <w:start w:val="1"/>
      <w:numFmt w:val="bullet"/>
      <w:lvlText w:val=""/>
      <w:lvlJc w:val="left"/>
      <w:pPr>
        <w:tabs>
          <w:tab w:val="num" w:pos="6480"/>
        </w:tabs>
        <w:ind w:left="6480" w:hanging="360"/>
      </w:pPr>
      <w:rPr>
        <w:rFonts w:ascii="Wingdings 2" w:hAnsi="Wingdings 2" w:hint="default"/>
      </w:rPr>
    </w:lvl>
  </w:abstractNum>
  <w:abstractNum w:abstractNumId="78">
    <w:nsid w:val="48D66FD4"/>
    <w:multiLevelType w:val="multilevel"/>
    <w:tmpl w:val="E19A9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8E531F6"/>
    <w:multiLevelType w:val="hybridMultilevel"/>
    <w:tmpl w:val="E1A63FC4"/>
    <w:lvl w:ilvl="0" w:tplc="D1B2167E">
      <w:start w:val="1"/>
      <w:numFmt w:val="bullet"/>
      <w:lvlText w:val=""/>
      <w:lvlJc w:val="left"/>
      <w:pPr>
        <w:tabs>
          <w:tab w:val="num" w:pos="720"/>
        </w:tabs>
        <w:ind w:left="720" w:hanging="360"/>
      </w:pPr>
      <w:rPr>
        <w:rFonts w:ascii="Wingdings 2" w:hAnsi="Wingdings 2" w:hint="default"/>
      </w:rPr>
    </w:lvl>
    <w:lvl w:ilvl="1" w:tplc="23F25646">
      <w:start w:val="509"/>
      <w:numFmt w:val="bullet"/>
      <w:lvlText w:val=""/>
      <w:lvlJc w:val="left"/>
      <w:pPr>
        <w:tabs>
          <w:tab w:val="num" w:pos="1440"/>
        </w:tabs>
        <w:ind w:left="1440" w:hanging="360"/>
      </w:pPr>
      <w:rPr>
        <w:rFonts w:ascii="Wingdings 2" w:hAnsi="Wingdings 2" w:hint="default"/>
      </w:rPr>
    </w:lvl>
    <w:lvl w:ilvl="2" w:tplc="3ECA4C86" w:tentative="1">
      <w:start w:val="1"/>
      <w:numFmt w:val="bullet"/>
      <w:lvlText w:val=""/>
      <w:lvlJc w:val="left"/>
      <w:pPr>
        <w:tabs>
          <w:tab w:val="num" w:pos="2160"/>
        </w:tabs>
        <w:ind w:left="2160" w:hanging="360"/>
      </w:pPr>
      <w:rPr>
        <w:rFonts w:ascii="Wingdings 2" w:hAnsi="Wingdings 2" w:hint="default"/>
      </w:rPr>
    </w:lvl>
    <w:lvl w:ilvl="3" w:tplc="37E0FA5C" w:tentative="1">
      <w:start w:val="1"/>
      <w:numFmt w:val="bullet"/>
      <w:lvlText w:val=""/>
      <w:lvlJc w:val="left"/>
      <w:pPr>
        <w:tabs>
          <w:tab w:val="num" w:pos="2880"/>
        </w:tabs>
        <w:ind w:left="2880" w:hanging="360"/>
      </w:pPr>
      <w:rPr>
        <w:rFonts w:ascii="Wingdings 2" w:hAnsi="Wingdings 2" w:hint="default"/>
      </w:rPr>
    </w:lvl>
    <w:lvl w:ilvl="4" w:tplc="59A43BEE" w:tentative="1">
      <w:start w:val="1"/>
      <w:numFmt w:val="bullet"/>
      <w:lvlText w:val=""/>
      <w:lvlJc w:val="left"/>
      <w:pPr>
        <w:tabs>
          <w:tab w:val="num" w:pos="3600"/>
        </w:tabs>
        <w:ind w:left="3600" w:hanging="360"/>
      </w:pPr>
      <w:rPr>
        <w:rFonts w:ascii="Wingdings 2" w:hAnsi="Wingdings 2" w:hint="default"/>
      </w:rPr>
    </w:lvl>
    <w:lvl w:ilvl="5" w:tplc="97925AF8" w:tentative="1">
      <w:start w:val="1"/>
      <w:numFmt w:val="bullet"/>
      <w:lvlText w:val=""/>
      <w:lvlJc w:val="left"/>
      <w:pPr>
        <w:tabs>
          <w:tab w:val="num" w:pos="4320"/>
        </w:tabs>
        <w:ind w:left="4320" w:hanging="360"/>
      </w:pPr>
      <w:rPr>
        <w:rFonts w:ascii="Wingdings 2" w:hAnsi="Wingdings 2" w:hint="default"/>
      </w:rPr>
    </w:lvl>
    <w:lvl w:ilvl="6" w:tplc="55C4BE3A" w:tentative="1">
      <w:start w:val="1"/>
      <w:numFmt w:val="bullet"/>
      <w:lvlText w:val=""/>
      <w:lvlJc w:val="left"/>
      <w:pPr>
        <w:tabs>
          <w:tab w:val="num" w:pos="5040"/>
        </w:tabs>
        <w:ind w:left="5040" w:hanging="360"/>
      </w:pPr>
      <w:rPr>
        <w:rFonts w:ascii="Wingdings 2" w:hAnsi="Wingdings 2" w:hint="default"/>
      </w:rPr>
    </w:lvl>
    <w:lvl w:ilvl="7" w:tplc="726057A0" w:tentative="1">
      <w:start w:val="1"/>
      <w:numFmt w:val="bullet"/>
      <w:lvlText w:val=""/>
      <w:lvlJc w:val="left"/>
      <w:pPr>
        <w:tabs>
          <w:tab w:val="num" w:pos="5760"/>
        </w:tabs>
        <w:ind w:left="5760" w:hanging="360"/>
      </w:pPr>
      <w:rPr>
        <w:rFonts w:ascii="Wingdings 2" w:hAnsi="Wingdings 2" w:hint="default"/>
      </w:rPr>
    </w:lvl>
    <w:lvl w:ilvl="8" w:tplc="20A6CC08" w:tentative="1">
      <w:start w:val="1"/>
      <w:numFmt w:val="bullet"/>
      <w:lvlText w:val=""/>
      <w:lvlJc w:val="left"/>
      <w:pPr>
        <w:tabs>
          <w:tab w:val="num" w:pos="6480"/>
        </w:tabs>
        <w:ind w:left="6480" w:hanging="360"/>
      </w:pPr>
      <w:rPr>
        <w:rFonts w:ascii="Wingdings 2" w:hAnsi="Wingdings 2" w:hint="default"/>
      </w:rPr>
    </w:lvl>
  </w:abstractNum>
  <w:abstractNum w:abstractNumId="80">
    <w:nsid w:val="494E020F"/>
    <w:multiLevelType w:val="multilevel"/>
    <w:tmpl w:val="6D86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A0608D2"/>
    <w:multiLevelType w:val="multilevel"/>
    <w:tmpl w:val="34D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AE20096"/>
    <w:multiLevelType w:val="multilevel"/>
    <w:tmpl w:val="632A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BF70562"/>
    <w:multiLevelType w:val="hybridMultilevel"/>
    <w:tmpl w:val="3E964E42"/>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84">
    <w:nsid w:val="4C3149B3"/>
    <w:multiLevelType w:val="multilevel"/>
    <w:tmpl w:val="44DC2D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C661D61"/>
    <w:multiLevelType w:val="multilevel"/>
    <w:tmpl w:val="74A8E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D2A780D"/>
    <w:multiLevelType w:val="multilevel"/>
    <w:tmpl w:val="A130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E2E11BB"/>
    <w:multiLevelType w:val="multilevel"/>
    <w:tmpl w:val="E178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E6E1253"/>
    <w:multiLevelType w:val="multilevel"/>
    <w:tmpl w:val="5E1E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F9C64FA"/>
    <w:multiLevelType w:val="multilevel"/>
    <w:tmpl w:val="F294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02C694B"/>
    <w:multiLevelType w:val="hybridMultilevel"/>
    <w:tmpl w:val="4F40A1BE"/>
    <w:lvl w:ilvl="0" w:tplc="8A349392">
      <w:start w:val="1"/>
      <w:numFmt w:val="bullet"/>
      <w:lvlText w:val=""/>
      <w:lvlJc w:val="left"/>
      <w:pPr>
        <w:tabs>
          <w:tab w:val="num" w:pos="720"/>
        </w:tabs>
        <w:ind w:left="720" w:hanging="360"/>
      </w:pPr>
      <w:rPr>
        <w:rFonts w:ascii="Wingdings 3" w:hAnsi="Wingdings 3" w:hint="default"/>
      </w:rPr>
    </w:lvl>
    <w:lvl w:ilvl="1" w:tplc="AF9805EA" w:tentative="1">
      <w:start w:val="1"/>
      <w:numFmt w:val="bullet"/>
      <w:lvlText w:val=""/>
      <w:lvlJc w:val="left"/>
      <w:pPr>
        <w:tabs>
          <w:tab w:val="num" w:pos="1440"/>
        </w:tabs>
        <w:ind w:left="1440" w:hanging="360"/>
      </w:pPr>
      <w:rPr>
        <w:rFonts w:ascii="Wingdings 3" w:hAnsi="Wingdings 3" w:hint="default"/>
      </w:rPr>
    </w:lvl>
    <w:lvl w:ilvl="2" w:tplc="24EE42A6" w:tentative="1">
      <w:start w:val="1"/>
      <w:numFmt w:val="bullet"/>
      <w:lvlText w:val=""/>
      <w:lvlJc w:val="left"/>
      <w:pPr>
        <w:tabs>
          <w:tab w:val="num" w:pos="2160"/>
        </w:tabs>
        <w:ind w:left="2160" w:hanging="360"/>
      </w:pPr>
      <w:rPr>
        <w:rFonts w:ascii="Wingdings 3" w:hAnsi="Wingdings 3" w:hint="default"/>
      </w:rPr>
    </w:lvl>
    <w:lvl w:ilvl="3" w:tplc="5CF6BB7C" w:tentative="1">
      <w:start w:val="1"/>
      <w:numFmt w:val="bullet"/>
      <w:lvlText w:val=""/>
      <w:lvlJc w:val="left"/>
      <w:pPr>
        <w:tabs>
          <w:tab w:val="num" w:pos="2880"/>
        </w:tabs>
        <w:ind w:left="2880" w:hanging="360"/>
      </w:pPr>
      <w:rPr>
        <w:rFonts w:ascii="Wingdings 3" w:hAnsi="Wingdings 3" w:hint="default"/>
      </w:rPr>
    </w:lvl>
    <w:lvl w:ilvl="4" w:tplc="0F4654B4" w:tentative="1">
      <w:start w:val="1"/>
      <w:numFmt w:val="bullet"/>
      <w:lvlText w:val=""/>
      <w:lvlJc w:val="left"/>
      <w:pPr>
        <w:tabs>
          <w:tab w:val="num" w:pos="3600"/>
        </w:tabs>
        <w:ind w:left="3600" w:hanging="360"/>
      </w:pPr>
      <w:rPr>
        <w:rFonts w:ascii="Wingdings 3" w:hAnsi="Wingdings 3" w:hint="default"/>
      </w:rPr>
    </w:lvl>
    <w:lvl w:ilvl="5" w:tplc="ED58ECB2" w:tentative="1">
      <w:start w:val="1"/>
      <w:numFmt w:val="bullet"/>
      <w:lvlText w:val=""/>
      <w:lvlJc w:val="left"/>
      <w:pPr>
        <w:tabs>
          <w:tab w:val="num" w:pos="4320"/>
        </w:tabs>
        <w:ind w:left="4320" w:hanging="360"/>
      </w:pPr>
      <w:rPr>
        <w:rFonts w:ascii="Wingdings 3" w:hAnsi="Wingdings 3" w:hint="default"/>
      </w:rPr>
    </w:lvl>
    <w:lvl w:ilvl="6" w:tplc="13DE79BA" w:tentative="1">
      <w:start w:val="1"/>
      <w:numFmt w:val="bullet"/>
      <w:lvlText w:val=""/>
      <w:lvlJc w:val="left"/>
      <w:pPr>
        <w:tabs>
          <w:tab w:val="num" w:pos="5040"/>
        </w:tabs>
        <w:ind w:left="5040" w:hanging="360"/>
      </w:pPr>
      <w:rPr>
        <w:rFonts w:ascii="Wingdings 3" w:hAnsi="Wingdings 3" w:hint="default"/>
      </w:rPr>
    </w:lvl>
    <w:lvl w:ilvl="7" w:tplc="615A42E6" w:tentative="1">
      <w:start w:val="1"/>
      <w:numFmt w:val="bullet"/>
      <w:lvlText w:val=""/>
      <w:lvlJc w:val="left"/>
      <w:pPr>
        <w:tabs>
          <w:tab w:val="num" w:pos="5760"/>
        </w:tabs>
        <w:ind w:left="5760" w:hanging="360"/>
      </w:pPr>
      <w:rPr>
        <w:rFonts w:ascii="Wingdings 3" w:hAnsi="Wingdings 3" w:hint="default"/>
      </w:rPr>
    </w:lvl>
    <w:lvl w:ilvl="8" w:tplc="F08E3898" w:tentative="1">
      <w:start w:val="1"/>
      <w:numFmt w:val="bullet"/>
      <w:lvlText w:val=""/>
      <w:lvlJc w:val="left"/>
      <w:pPr>
        <w:tabs>
          <w:tab w:val="num" w:pos="6480"/>
        </w:tabs>
        <w:ind w:left="6480" w:hanging="360"/>
      </w:pPr>
      <w:rPr>
        <w:rFonts w:ascii="Wingdings 3" w:hAnsi="Wingdings 3" w:hint="default"/>
      </w:rPr>
    </w:lvl>
  </w:abstractNum>
  <w:abstractNum w:abstractNumId="91">
    <w:nsid w:val="503430A8"/>
    <w:multiLevelType w:val="hybridMultilevel"/>
    <w:tmpl w:val="AF4CA9E8"/>
    <w:lvl w:ilvl="0" w:tplc="930A86FA">
      <w:start w:val="1"/>
      <w:numFmt w:val="bullet"/>
      <w:lvlText w:val=""/>
      <w:lvlJc w:val="left"/>
      <w:pPr>
        <w:tabs>
          <w:tab w:val="num" w:pos="720"/>
        </w:tabs>
        <w:ind w:left="720" w:hanging="360"/>
      </w:pPr>
      <w:rPr>
        <w:rFonts w:ascii="Wingdings 2" w:hAnsi="Wingdings 2" w:hint="default"/>
      </w:rPr>
    </w:lvl>
    <w:lvl w:ilvl="1" w:tplc="0409000B">
      <w:start w:val="1"/>
      <w:numFmt w:val="bullet"/>
      <w:lvlText w:val=""/>
      <w:lvlJc w:val="left"/>
      <w:pPr>
        <w:tabs>
          <w:tab w:val="num" w:pos="1440"/>
        </w:tabs>
        <w:ind w:left="1440" w:hanging="360"/>
      </w:pPr>
      <w:rPr>
        <w:rFonts w:ascii="Wingdings" w:hAnsi="Wingdings"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92">
    <w:nsid w:val="50DB3338"/>
    <w:multiLevelType w:val="multilevel"/>
    <w:tmpl w:val="537A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12B1E61"/>
    <w:multiLevelType w:val="multilevel"/>
    <w:tmpl w:val="307EB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2BA7F82"/>
    <w:multiLevelType w:val="hybridMultilevel"/>
    <w:tmpl w:val="E5E40FA8"/>
    <w:lvl w:ilvl="0" w:tplc="FFA63EA0">
      <w:start w:val="1"/>
      <w:numFmt w:val="bullet"/>
      <w:lvlText w:val=""/>
      <w:lvlJc w:val="left"/>
      <w:pPr>
        <w:tabs>
          <w:tab w:val="num" w:pos="720"/>
        </w:tabs>
        <w:ind w:left="720" w:hanging="360"/>
      </w:pPr>
      <w:rPr>
        <w:rFonts w:ascii="Wingdings 2" w:hAnsi="Wingdings 2" w:hint="default"/>
      </w:rPr>
    </w:lvl>
    <w:lvl w:ilvl="1" w:tplc="EA26552C">
      <w:start w:val="1"/>
      <w:numFmt w:val="bullet"/>
      <w:lvlText w:val=""/>
      <w:lvlJc w:val="left"/>
      <w:pPr>
        <w:tabs>
          <w:tab w:val="num" w:pos="1440"/>
        </w:tabs>
        <w:ind w:left="1440" w:hanging="360"/>
      </w:pPr>
      <w:rPr>
        <w:rFonts w:ascii="Wingdings 2" w:hAnsi="Wingdings 2" w:hint="default"/>
      </w:rPr>
    </w:lvl>
    <w:lvl w:ilvl="2" w:tplc="E7764738" w:tentative="1">
      <w:start w:val="1"/>
      <w:numFmt w:val="bullet"/>
      <w:lvlText w:val=""/>
      <w:lvlJc w:val="left"/>
      <w:pPr>
        <w:tabs>
          <w:tab w:val="num" w:pos="2160"/>
        </w:tabs>
        <w:ind w:left="2160" w:hanging="360"/>
      </w:pPr>
      <w:rPr>
        <w:rFonts w:ascii="Wingdings 2" w:hAnsi="Wingdings 2" w:hint="default"/>
      </w:rPr>
    </w:lvl>
    <w:lvl w:ilvl="3" w:tplc="BD82DA0A" w:tentative="1">
      <w:start w:val="1"/>
      <w:numFmt w:val="bullet"/>
      <w:lvlText w:val=""/>
      <w:lvlJc w:val="left"/>
      <w:pPr>
        <w:tabs>
          <w:tab w:val="num" w:pos="2880"/>
        </w:tabs>
        <w:ind w:left="2880" w:hanging="360"/>
      </w:pPr>
      <w:rPr>
        <w:rFonts w:ascii="Wingdings 2" w:hAnsi="Wingdings 2" w:hint="default"/>
      </w:rPr>
    </w:lvl>
    <w:lvl w:ilvl="4" w:tplc="7368CC72" w:tentative="1">
      <w:start w:val="1"/>
      <w:numFmt w:val="bullet"/>
      <w:lvlText w:val=""/>
      <w:lvlJc w:val="left"/>
      <w:pPr>
        <w:tabs>
          <w:tab w:val="num" w:pos="3600"/>
        </w:tabs>
        <w:ind w:left="3600" w:hanging="360"/>
      </w:pPr>
      <w:rPr>
        <w:rFonts w:ascii="Wingdings 2" w:hAnsi="Wingdings 2" w:hint="default"/>
      </w:rPr>
    </w:lvl>
    <w:lvl w:ilvl="5" w:tplc="C568B296" w:tentative="1">
      <w:start w:val="1"/>
      <w:numFmt w:val="bullet"/>
      <w:lvlText w:val=""/>
      <w:lvlJc w:val="left"/>
      <w:pPr>
        <w:tabs>
          <w:tab w:val="num" w:pos="4320"/>
        </w:tabs>
        <w:ind w:left="4320" w:hanging="360"/>
      </w:pPr>
      <w:rPr>
        <w:rFonts w:ascii="Wingdings 2" w:hAnsi="Wingdings 2" w:hint="default"/>
      </w:rPr>
    </w:lvl>
    <w:lvl w:ilvl="6" w:tplc="AB00AC34" w:tentative="1">
      <w:start w:val="1"/>
      <w:numFmt w:val="bullet"/>
      <w:lvlText w:val=""/>
      <w:lvlJc w:val="left"/>
      <w:pPr>
        <w:tabs>
          <w:tab w:val="num" w:pos="5040"/>
        </w:tabs>
        <w:ind w:left="5040" w:hanging="360"/>
      </w:pPr>
      <w:rPr>
        <w:rFonts w:ascii="Wingdings 2" w:hAnsi="Wingdings 2" w:hint="default"/>
      </w:rPr>
    </w:lvl>
    <w:lvl w:ilvl="7" w:tplc="BD04DC56" w:tentative="1">
      <w:start w:val="1"/>
      <w:numFmt w:val="bullet"/>
      <w:lvlText w:val=""/>
      <w:lvlJc w:val="left"/>
      <w:pPr>
        <w:tabs>
          <w:tab w:val="num" w:pos="5760"/>
        </w:tabs>
        <w:ind w:left="5760" w:hanging="360"/>
      </w:pPr>
      <w:rPr>
        <w:rFonts w:ascii="Wingdings 2" w:hAnsi="Wingdings 2" w:hint="default"/>
      </w:rPr>
    </w:lvl>
    <w:lvl w:ilvl="8" w:tplc="88A49158" w:tentative="1">
      <w:start w:val="1"/>
      <w:numFmt w:val="bullet"/>
      <w:lvlText w:val=""/>
      <w:lvlJc w:val="left"/>
      <w:pPr>
        <w:tabs>
          <w:tab w:val="num" w:pos="6480"/>
        </w:tabs>
        <w:ind w:left="6480" w:hanging="360"/>
      </w:pPr>
      <w:rPr>
        <w:rFonts w:ascii="Wingdings 2" w:hAnsi="Wingdings 2" w:hint="default"/>
      </w:rPr>
    </w:lvl>
  </w:abstractNum>
  <w:abstractNum w:abstractNumId="95">
    <w:nsid w:val="52FB275F"/>
    <w:multiLevelType w:val="hybridMultilevel"/>
    <w:tmpl w:val="33187F58"/>
    <w:lvl w:ilvl="0" w:tplc="B30E8FF8">
      <w:start w:val="1"/>
      <w:numFmt w:val="bullet"/>
      <w:lvlText w:val=""/>
      <w:lvlJc w:val="left"/>
      <w:pPr>
        <w:tabs>
          <w:tab w:val="num" w:pos="720"/>
        </w:tabs>
        <w:ind w:left="720" w:hanging="360"/>
      </w:pPr>
      <w:rPr>
        <w:rFonts w:ascii="Wingdings 2" w:hAnsi="Wingdings 2" w:hint="default"/>
      </w:rPr>
    </w:lvl>
    <w:lvl w:ilvl="1" w:tplc="AE6AC94E" w:tentative="1">
      <w:start w:val="1"/>
      <w:numFmt w:val="bullet"/>
      <w:lvlText w:val=""/>
      <w:lvlJc w:val="left"/>
      <w:pPr>
        <w:tabs>
          <w:tab w:val="num" w:pos="1440"/>
        </w:tabs>
        <w:ind w:left="1440" w:hanging="360"/>
      </w:pPr>
      <w:rPr>
        <w:rFonts w:ascii="Wingdings 2" w:hAnsi="Wingdings 2" w:hint="default"/>
      </w:rPr>
    </w:lvl>
    <w:lvl w:ilvl="2" w:tplc="4BD2355E" w:tentative="1">
      <w:start w:val="1"/>
      <w:numFmt w:val="bullet"/>
      <w:lvlText w:val=""/>
      <w:lvlJc w:val="left"/>
      <w:pPr>
        <w:tabs>
          <w:tab w:val="num" w:pos="2160"/>
        </w:tabs>
        <w:ind w:left="2160" w:hanging="360"/>
      </w:pPr>
      <w:rPr>
        <w:rFonts w:ascii="Wingdings 2" w:hAnsi="Wingdings 2" w:hint="default"/>
      </w:rPr>
    </w:lvl>
    <w:lvl w:ilvl="3" w:tplc="A1888C50" w:tentative="1">
      <w:start w:val="1"/>
      <w:numFmt w:val="bullet"/>
      <w:lvlText w:val=""/>
      <w:lvlJc w:val="left"/>
      <w:pPr>
        <w:tabs>
          <w:tab w:val="num" w:pos="2880"/>
        </w:tabs>
        <w:ind w:left="2880" w:hanging="360"/>
      </w:pPr>
      <w:rPr>
        <w:rFonts w:ascii="Wingdings 2" w:hAnsi="Wingdings 2" w:hint="default"/>
      </w:rPr>
    </w:lvl>
    <w:lvl w:ilvl="4" w:tplc="510EF522" w:tentative="1">
      <w:start w:val="1"/>
      <w:numFmt w:val="bullet"/>
      <w:lvlText w:val=""/>
      <w:lvlJc w:val="left"/>
      <w:pPr>
        <w:tabs>
          <w:tab w:val="num" w:pos="3600"/>
        </w:tabs>
        <w:ind w:left="3600" w:hanging="360"/>
      </w:pPr>
      <w:rPr>
        <w:rFonts w:ascii="Wingdings 2" w:hAnsi="Wingdings 2" w:hint="default"/>
      </w:rPr>
    </w:lvl>
    <w:lvl w:ilvl="5" w:tplc="CEF8A688" w:tentative="1">
      <w:start w:val="1"/>
      <w:numFmt w:val="bullet"/>
      <w:lvlText w:val=""/>
      <w:lvlJc w:val="left"/>
      <w:pPr>
        <w:tabs>
          <w:tab w:val="num" w:pos="4320"/>
        </w:tabs>
        <w:ind w:left="4320" w:hanging="360"/>
      </w:pPr>
      <w:rPr>
        <w:rFonts w:ascii="Wingdings 2" w:hAnsi="Wingdings 2" w:hint="default"/>
      </w:rPr>
    </w:lvl>
    <w:lvl w:ilvl="6" w:tplc="59CA1652" w:tentative="1">
      <w:start w:val="1"/>
      <w:numFmt w:val="bullet"/>
      <w:lvlText w:val=""/>
      <w:lvlJc w:val="left"/>
      <w:pPr>
        <w:tabs>
          <w:tab w:val="num" w:pos="5040"/>
        </w:tabs>
        <w:ind w:left="5040" w:hanging="360"/>
      </w:pPr>
      <w:rPr>
        <w:rFonts w:ascii="Wingdings 2" w:hAnsi="Wingdings 2" w:hint="default"/>
      </w:rPr>
    </w:lvl>
    <w:lvl w:ilvl="7" w:tplc="C6F651C8" w:tentative="1">
      <w:start w:val="1"/>
      <w:numFmt w:val="bullet"/>
      <w:lvlText w:val=""/>
      <w:lvlJc w:val="left"/>
      <w:pPr>
        <w:tabs>
          <w:tab w:val="num" w:pos="5760"/>
        </w:tabs>
        <w:ind w:left="5760" w:hanging="360"/>
      </w:pPr>
      <w:rPr>
        <w:rFonts w:ascii="Wingdings 2" w:hAnsi="Wingdings 2" w:hint="default"/>
      </w:rPr>
    </w:lvl>
    <w:lvl w:ilvl="8" w:tplc="E466B2CE" w:tentative="1">
      <w:start w:val="1"/>
      <w:numFmt w:val="bullet"/>
      <w:lvlText w:val=""/>
      <w:lvlJc w:val="left"/>
      <w:pPr>
        <w:tabs>
          <w:tab w:val="num" w:pos="6480"/>
        </w:tabs>
        <w:ind w:left="6480" w:hanging="360"/>
      </w:pPr>
      <w:rPr>
        <w:rFonts w:ascii="Wingdings 2" w:hAnsi="Wingdings 2" w:hint="default"/>
      </w:rPr>
    </w:lvl>
  </w:abstractNum>
  <w:abstractNum w:abstractNumId="96">
    <w:nsid w:val="53C61E5A"/>
    <w:multiLevelType w:val="hybridMultilevel"/>
    <w:tmpl w:val="0F48C33E"/>
    <w:lvl w:ilvl="0" w:tplc="9A2AC024">
      <w:start w:val="1"/>
      <w:numFmt w:val="bullet"/>
      <w:lvlText w:val=""/>
      <w:lvlJc w:val="left"/>
      <w:pPr>
        <w:tabs>
          <w:tab w:val="num" w:pos="720"/>
        </w:tabs>
        <w:ind w:left="720" w:hanging="360"/>
      </w:pPr>
      <w:rPr>
        <w:rFonts w:ascii="Wingdings 2" w:hAnsi="Wingdings 2" w:hint="default"/>
      </w:rPr>
    </w:lvl>
    <w:lvl w:ilvl="1" w:tplc="C178C9CE">
      <w:start w:val="501"/>
      <w:numFmt w:val="bullet"/>
      <w:lvlText w:val=""/>
      <w:lvlJc w:val="left"/>
      <w:pPr>
        <w:tabs>
          <w:tab w:val="num" w:pos="1440"/>
        </w:tabs>
        <w:ind w:left="1440" w:hanging="360"/>
      </w:pPr>
      <w:rPr>
        <w:rFonts w:ascii="Wingdings 2" w:hAnsi="Wingdings 2" w:hint="default"/>
      </w:rPr>
    </w:lvl>
    <w:lvl w:ilvl="2" w:tplc="5DF62724" w:tentative="1">
      <w:start w:val="1"/>
      <w:numFmt w:val="bullet"/>
      <w:lvlText w:val=""/>
      <w:lvlJc w:val="left"/>
      <w:pPr>
        <w:tabs>
          <w:tab w:val="num" w:pos="2160"/>
        </w:tabs>
        <w:ind w:left="2160" w:hanging="360"/>
      </w:pPr>
      <w:rPr>
        <w:rFonts w:ascii="Wingdings 2" w:hAnsi="Wingdings 2" w:hint="default"/>
      </w:rPr>
    </w:lvl>
    <w:lvl w:ilvl="3" w:tplc="0E6E0562" w:tentative="1">
      <w:start w:val="1"/>
      <w:numFmt w:val="bullet"/>
      <w:lvlText w:val=""/>
      <w:lvlJc w:val="left"/>
      <w:pPr>
        <w:tabs>
          <w:tab w:val="num" w:pos="2880"/>
        </w:tabs>
        <w:ind w:left="2880" w:hanging="360"/>
      </w:pPr>
      <w:rPr>
        <w:rFonts w:ascii="Wingdings 2" w:hAnsi="Wingdings 2" w:hint="default"/>
      </w:rPr>
    </w:lvl>
    <w:lvl w:ilvl="4" w:tplc="C83E9C28" w:tentative="1">
      <w:start w:val="1"/>
      <w:numFmt w:val="bullet"/>
      <w:lvlText w:val=""/>
      <w:lvlJc w:val="left"/>
      <w:pPr>
        <w:tabs>
          <w:tab w:val="num" w:pos="3600"/>
        </w:tabs>
        <w:ind w:left="3600" w:hanging="360"/>
      </w:pPr>
      <w:rPr>
        <w:rFonts w:ascii="Wingdings 2" w:hAnsi="Wingdings 2" w:hint="default"/>
      </w:rPr>
    </w:lvl>
    <w:lvl w:ilvl="5" w:tplc="2604C3C4" w:tentative="1">
      <w:start w:val="1"/>
      <w:numFmt w:val="bullet"/>
      <w:lvlText w:val=""/>
      <w:lvlJc w:val="left"/>
      <w:pPr>
        <w:tabs>
          <w:tab w:val="num" w:pos="4320"/>
        </w:tabs>
        <w:ind w:left="4320" w:hanging="360"/>
      </w:pPr>
      <w:rPr>
        <w:rFonts w:ascii="Wingdings 2" w:hAnsi="Wingdings 2" w:hint="default"/>
      </w:rPr>
    </w:lvl>
    <w:lvl w:ilvl="6" w:tplc="D116F58A" w:tentative="1">
      <w:start w:val="1"/>
      <w:numFmt w:val="bullet"/>
      <w:lvlText w:val=""/>
      <w:lvlJc w:val="left"/>
      <w:pPr>
        <w:tabs>
          <w:tab w:val="num" w:pos="5040"/>
        </w:tabs>
        <w:ind w:left="5040" w:hanging="360"/>
      </w:pPr>
      <w:rPr>
        <w:rFonts w:ascii="Wingdings 2" w:hAnsi="Wingdings 2" w:hint="default"/>
      </w:rPr>
    </w:lvl>
    <w:lvl w:ilvl="7" w:tplc="3B7208C6" w:tentative="1">
      <w:start w:val="1"/>
      <w:numFmt w:val="bullet"/>
      <w:lvlText w:val=""/>
      <w:lvlJc w:val="left"/>
      <w:pPr>
        <w:tabs>
          <w:tab w:val="num" w:pos="5760"/>
        </w:tabs>
        <w:ind w:left="5760" w:hanging="360"/>
      </w:pPr>
      <w:rPr>
        <w:rFonts w:ascii="Wingdings 2" w:hAnsi="Wingdings 2" w:hint="default"/>
      </w:rPr>
    </w:lvl>
    <w:lvl w:ilvl="8" w:tplc="D334239C" w:tentative="1">
      <w:start w:val="1"/>
      <w:numFmt w:val="bullet"/>
      <w:lvlText w:val=""/>
      <w:lvlJc w:val="left"/>
      <w:pPr>
        <w:tabs>
          <w:tab w:val="num" w:pos="6480"/>
        </w:tabs>
        <w:ind w:left="6480" w:hanging="360"/>
      </w:pPr>
      <w:rPr>
        <w:rFonts w:ascii="Wingdings 2" w:hAnsi="Wingdings 2" w:hint="default"/>
      </w:rPr>
    </w:lvl>
  </w:abstractNum>
  <w:abstractNum w:abstractNumId="97">
    <w:nsid w:val="546C7AE8"/>
    <w:multiLevelType w:val="multilevel"/>
    <w:tmpl w:val="E132E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64A1B4D"/>
    <w:multiLevelType w:val="hybridMultilevel"/>
    <w:tmpl w:val="FDE0367A"/>
    <w:lvl w:ilvl="0" w:tplc="62CE05D8">
      <w:start w:val="1"/>
      <w:numFmt w:val="bullet"/>
      <w:lvlText w:val=""/>
      <w:lvlJc w:val="left"/>
      <w:pPr>
        <w:tabs>
          <w:tab w:val="num" w:pos="720"/>
        </w:tabs>
        <w:ind w:left="720" w:hanging="360"/>
      </w:pPr>
      <w:rPr>
        <w:rFonts w:ascii="Wingdings 2" w:hAnsi="Wingdings 2" w:hint="default"/>
      </w:rPr>
    </w:lvl>
    <w:lvl w:ilvl="1" w:tplc="98AA1728" w:tentative="1">
      <w:start w:val="1"/>
      <w:numFmt w:val="bullet"/>
      <w:lvlText w:val=""/>
      <w:lvlJc w:val="left"/>
      <w:pPr>
        <w:tabs>
          <w:tab w:val="num" w:pos="1440"/>
        </w:tabs>
        <w:ind w:left="1440" w:hanging="360"/>
      </w:pPr>
      <w:rPr>
        <w:rFonts w:ascii="Wingdings 2" w:hAnsi="Wingdings 2" w:hint="default"/>
      </w:rPr>
    </w:lvl>
    <w:lvl w:ilvl="2" w:tplc="CC322006" w:tentative="1">
      <w:start w:val="1"/>
      <w:numFmt w:val="bullet"/>
      <w:lvlText w:val=""/>
      <w:lvlJc w:val="left"/>
      <w:pPr>
        <w:tabs>
          <w:tab w:val="num" w:pos="2160"/>
        </w:tabs>
        <w:ind w:left="2160" w:hanging="360"/>
      </w:pPr>
      <w:rPr>
        <w:rFonts w:ascii="Wingdings 2" w:hAnsi="Wingdings 2" w:hint="default"/>
      </w:rPr>
    </w:lvl>
    <w:lvl w:ilvl="3" w:tplc="E4C63D7C" w:tentative="1">
      <w:start w:val="1"/>
      <w:numFmt w:val="bullet"/>
      <w:lvlText w:val=""/>
      <w:lvlJc w:val="left"/>
      <w:pPr>
        <w:tabs>
          <w:tab w:val="num" w:pos="2880"/>
        </w:tabs>
        <w:ind w:left="2880" w:hanging="360"/>
      </w:pPr>
      <w:rPr>
        <w:rFonts w:ascii="Wingdings 2" w:hAnsi="Wingdings 2" w:hint="default"/>
      </w:rPr>
    </w:lvl>
    <w:lvl w:ilvl="4" w:tplc="4912B25E" w:tentative="1">
      <w:start w:val="1"/>
      <w:numFmt w:val="bullet"/>
      <w:lvlText w:val=""/>
      <w:lvlJc w:val="left"/>
      <w:pPr>
        <w:tabs>
          <w:tab w:val="num" w:pos="3600"/>
        </w:tabs>
        <w:ind w:left="3600" w:hanging="360"/>
      </w:pPr>
      <w:rPr>
        <w:rFonts w:ascii="Wingdings 2" w:hAnsi="Wingdings 2" w:hint="default"/>
      </w:rPr>
    </w:lvl>
    <w:lvl w:ilvl="5" w:tplc="69241274" w:tentative="1">
      <w:start w:val="1"/>
      <w:numFmt w:val="bullet"/>
      <w:lvlText w:val=""/>
      <w:lvlJc w:val="left"/>
      <w:pPr>
        <w:tabs>
          <w:tab w:val="num" w:pos="4320"/>
        </w:tabs>
        <w:ind w:left="4320" w:hanging="360"/>
      </w:pPr>
      <w:rPr>
        <w:rFonts w:ascii="Wingdings 2" w:hAnsi="Wingdings 2" w:hint="default"/>
      </w:rPr>
    </w:lvl>
    <w:lvl w:ilvl="6" w:tplc="70DE653C" w:tentative="1">
      <w:start w:val="1"/>
      <w:numFmt w:val="bullet"/>
      <w:lvlText w:val=""/>
      <w:lvlJc w:val="left"/>
      <w:pPr>
        <w:tabs>
          <w:tab w:val="num" w:pos="5040"/>
        </w:tabs>
        <w:ind w:left="5040" w:hanging="360"/>
      </w:pPr>
      <w:rPr>
        <w:rFonts w:ascii="Wingdings 2" w:hAnsi="Wingdings 2" w:hint="default"/>
      </w:rPr>
    </w:lvl>
    <w:lvl w:ilvl="7" w:tplc="4ECAFC0A" w:tentative="1">
      <w:start w:val="1"/>
      <w:numFmt w:val="bullet"/>
      <w:lvlText w:val=""/>
      <w:lvlJc w:val="left"/>
      <w:pPr>
        <w:tabs>
          <w:tab w:val="num" w:pos="5760"/>
        </w:tabs>
        <w:ind w:left="5760" w:hanging="360"/>
      </w:pPr>
      <w:rPr>
        <w:rFonts w:ascii="Wingdings 2" w:hAnsi="Wingdings 2" w:hint="default"/>
      </w:rPr>
    </w:lvl>
    <w:lvl w:ilvl="8" w:tplc="C9229BFC" w:tentative="1">
      <w:start w:val="1"/>
      <w:numFmt w:val="bullet"/>
      <w:lvlText w:val=""/>
      <w:lvlJc w:val="left"/>
      <w:pPr>
        <w:tabs>
          <w:tab w:val="num" w:pos="6480"/>
        </w:tabs>
        <w:ind w:left="6480" w:hanging="360"/>
      </w:pPr>
      <w:rPr>
        <w:rFonts w:ascii="Wingdings 2" w:hAnsi="Wingdings 2" w:hint="default"/>
      </w:rPr>
    </w:lvl>
  </w:abstractNum>
  <w:abstractNum w:abstractNumId="99">
    <w:nsid w:val="56BF28DE"/>
    <w:multiLevelType w:val="multilevel"/>
    <w:tmpl w:val="F1E4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83376B6"/>
    <w:multiLevelType w:val="multilevel"/>
    <w:tmpl w:val="0072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9281B7C"/>
    <w:multiLevelType w:val="hybridMultilevel"/>
    <w:tmpl w:val="4246D50C"/>
    <w:lvl w:ilvl="0" w:tplc="EBAEF246">
      <w:start w:val="1"/>
      <w:numFmt w:val="bullet"/>
      <w:lvlText w:val=""/>
      <w:lvlJc w:val="left"/>
      <w:pPr>
        <w:tabs>
          <w:tab w:val="num" w:pos="720"/>
        </w:tabs>
        <w:ind w:left="720" w:hanging="360"/>
      </w:pPr>
      <w:rPr>
        <w:rFonts w:ascii="Wingdings 2" w:hAnsi="Wingdings 2" w:hint="default"/>
      </w:rPr>
    </w:lvl>
    <w:lvl w:ilvl="1" w:tplc="19C895DE">
      <w:start w:val="1532"/>
      <w:numFmt w:val="bullet"/>
      <w:lvlText w:val=""/>
      <w:lvlJc w:val="left"/>
      <w:pPr>
        <w:tabs>
          <w:tab w:val="num" w:pos="1440"/>
        </w:tabs>
        <w:ind w:left="1440" w:hanging="360"/>
      </w:pPr>
      <w:rPr>
        <w:rFonts w:ascii="Wingdings 2" w:hAnsi="Wingdings 2" w:hint="default"/>
      </w:rPr>
    </w:lvl>
    <w:lvl w:ilvl="2" w:tplc="FE70B2A4" w:tentative="1">
      <w:start w:val="1"/>
      <w:numFmt w:val="bullet"/>
      <w:lvlText w:val=""/>
      <w:lvlJc w:val="left"/>
      <w:pPr>
        <w:tabs>
          <w:tab w:val="num" w:pos="2160"/>
        </w:tabs>
        <w:ind w:left="2160" w:hanging="360"/>
      </w:pPr>
      <w:rPr>
        <w:rFonts w:ascii="Wingdings 2" w:hAnsi="Wingdings 2" w:hint="default"/>
      </w:rPr>
    </w:lvl>
    <w:lvl w:ilvl="3" w:tplc="D318D572" w:tentative="1">
      <w:start w:val="1"/>
      <w:numFmt w:val="bullet"/>
      <w:lvlText w:val=""/>
      <w:lvlJc w:val="left"/>
      <w:pPr>
        <w:tabs>
          <w:tab w:val="num" w:pos="2880"/>
        </w:tabs>
        <w:ind w:left="2880" w:hanging="360"/>
      </w:pPr>
      <w:rPr>
        <w:rFonts w:ascii="Wingdings 2" w:hAnsi="Wingdings 2" w:hint="default"/>
      </w:rPr>
    </w:lvl>
    <w:lvl w:ilvl="4" w:tplc="1674A370" w:tentative="1">
      <w:start w:val="1"/>
      <w:numFmt w:val="bullet"/>
      <w:lvlText w:val=""/>
      <w:lvlJc w:val="left"/>
      <w:pPr>
        <w:tabs>
          <w:tab w:val="num" w:pos="3600"/>
        </w:tabs>
        <w:ind w:left="3600" w:hanging="360"/>
      </w:pPr>
      <w:rPr>
        <w:rFonts w:ascii="Wingdings 2" w:hAnsi="Wingdings 2" w:hint="default"/>
      </w:rPr>
    </w:lvl>
    <w:lvl w:ilvl="5" w:tplc="87D4744C" w:tentative="1">
      <w:start w:val="1"/>
      <w:numFmt w:val="bullet"/>
      <w:lvlText w:val=""/>
      <w:lvlJc w:val="left"/>
      <w:pPr>
        <w:tabs>
          <w:tab w:val="num" w:pos="4320"/>
        </w:tabs>
        <w:ind w:left="4320" w:hanging="360"/>
      </w:pPr>
      <w:rPr>
        <w:rFonts w:ascii="Wingdings 2" w:hAnsi="Wingdings 2" w:hint="default"/>
      </w:rPr>
    </w:lvl>
    <w:lvl w:ilvl="6" w:tplc="E0CCAD6E" w:tentative="1">
      <w:start w:val="1"/>
      <w:numFmt w:val="bullet"/>
      <w:lvlText w:val=""/>
      <w:lvlJc w:val="left"/>
      <w:pPr>
        <w:tabs>
          <w:tab w:val="num" w:pos="5040"/>
        </w:tabs>
        <w:ind w:left="5040" w:hanging="360"/>
      </w:pPr>
      <w:rPr>
        <w:rFonts w:ascii="Wingdings 2" w:hAnsi="Wingdings 2" w:hint="default"/>
      </w:rPr>
    </w:lvl>
    <w:lvl w:ilvl="7" w:tplc="D1B6EDA8" w:tentative="1">
      <w:start w:val="1"/>
      <w:numFmt w:val="bullet"/>
      <w:lvlText w:val=""/>
      <w:lvlJc w:val="left"/>
      <w:pPr>
        <w:tabs>
          <w:tab w:val="num" w:pos="5760"/>
        </w:tabs>
        <w:ind w:left="5760" w:hanging="360"/>
      </w:pPr>
      <w:rPr>
        <w:rFonts w:ascii="Wingdings 2" w:hAnsi="Wingdings 2" w:hint="default"/>
      </w:rPr>
    </w:lvl>
    <w:lvl w:ilvl="8" w:tplc="C59EC224" w:tentative="1">
      <w:start w:val="1"/>
      <w:numFmt w:val="bullet"/>
      <w:lvlText w:val=""/>
      <w:lvlJc w:val="left"/>
      <w:pPr>
        <w:tabs>
          <w:tab w:val="num" w:pos="6480"/>
        </w:tabs>
        <w:ind w:left="6480" w:hanging="360"/>
      </w:pPr>
      <w:rPr>
        <w:rFonts w:ascii="Wingdings 2" w:hAnsi="Wingdings 2" w:hint="default"/>
      </w:rPr>
    </w:lvl>
  </w:abstractNum>
  <w:abstractNum w:abstractNumId="102">
    <w:nsid w:val="5A401BCC"/>
    <w:multiLevelType w:val="multilevel"/>
    <w:tmpl w:val="0EA6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B3A128D"/>
    <w:multiLevelType w:val="multilevel"/>
    <w:tmpl w:val="CCC8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B6C74F5"/>
    <w:multiLevelType w:val="multilevel"/>
    <w:tmpl w:val="673AB3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C3A61D3"/>
    <w:multiLevelType w:val="multilevel"/>
    <w:tmpl w:val="74C29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CA7402E"/>
    <w:multiLevelType w:val="multilevel"/>
    <w:tmpl w:val="BA0C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DD62515"/>
    <w:multiLevelType w:val="hybridMultilevel"/>
    <w:tmpl w:val="BF9AFACA"/>
    <w:lvl w:ilvl="0" w:tplc="C36825BC">
      <w:start w:val="1"/>
      <w:numFmt w:val="bullet"/>
      <w:lvlText w:val=""/>
      <w:lvlJc w:val="left"/>
      <w:pPr>
        <w:tabs>
          <w:tab w:val="num" w:pos="720"/>
        </w:tabs>
        <w:ind w:left="720" w:hanging="360"/>
      </w:pPr>
      <w:rPr>
        <w:rFonts w:ascii="Wingdings" w:hAnsi="Wingdings" w:hint="default"/>
      </w:rPr>
    </w:lvl>
    <w:lvl w:ilvl="1" w:tplc="0CA68F82" w:tentative="1">
      <w:start w:val="1"/>
      <w:numFmt w:val="bullet"/>
      <w:lvlText w:val=""/>
      <w:lvlJc w:val="left"/>
      <w:pPr>
        <w:tabs>
          <w:tab w:val="num" w:pos="1440"/>
        </w:tabs>
        <w:ind w:left="1440" w:hanging="360"/>
      </w:pPr>
      <w:rPr>
        <w:rFonts w:ascii="Wingdings" w:hAnsi="Wingdings" w:hint="default"/>
      </w:rPr>
    </w:lvl>
    <w:lvl w:ilvl="2" w:tplc="036A60CE" w:tentative="1">
      <w:start w:val="1"/>
      <w:numFmt w:val="bullet"/>
      <w:lvlText w:val=""/>
      <w:lvlJc w:val="left"/>
      <w:pPr>
        <w:tabs>
          <w:tab w:val="num" w:pos="2160"/>
        </w:tabs>
        <w:ind w:left="2160" w:hanging="360"/>
      </w:pPr>
      <w:rPr>
        <w:rFonts w:ascii="Wingdings" w:hAnsi="Wingdings" w:hint="default"/>
      </w:rPr>
    </w:lvl>
    <w:lvl w:ilvl="3" w:tplc="1E88972E" w:tentative="1">
      <w:start w:val="1"/>
      <w:numFmt w:val="bullet"/>
      <w:lvlText w:val=""/>
      <w:lvlJc w:val="left"/>
      <w:pPr>
        <w:tabs>
          <w:tab w:val="num" w:pos="2880"/>
        </w:tabs>
        <w:ind w:left="2880" w:hanging="360"/>
      </w:pPr>
      <w:rPr>
        <w:rFonts w:ascii="Wingdings" w:hAnsi="Wingdings" w:hint="default"/>
      </w:rPr>
    </w:lvl>
    <w:lvl w:ilvl="4" w:tplc="33464C88" w:tentative="1">
      <w:start w:val="1"/>
      <w:numFmt w:val="bullet"/>
      <w:lvlText w:val=""/>
      <w:lvlJc w:val="left"/>
      <w:pPr>
        <w:tabs>
          <w:tab w:val="num" w:pos="3600"/>
        </w:tabs>
        <w:ind w:left="3600" w:hanging="360"/>
      </w:pPr>
      <w:rPr>
        <w:rFonts w:ascii="Wingdings" w:hAnsi="Wingdings" w:hint="default"/>
      </w:rPr>
    </w:lvl>
    <w:lvl w:ilvl="5" w:tplc="5DE82A3E" w:tentative="1">
      <w:start w:val="1"/>
      <w:numFmt w:val="bullet"/>
      <w:lvlText w:val=""/>
      <w:lvlJc w:val="left"/>
      <w:pPr>
        <w:tabs>
          <w:tab w:val="num" w:pos="4320"/>
        </w:tabs>
        <w:ind w:left="4320" w:hanging="360"/>
      </w:pPr>
      <w:rPr>
        <w:rFonts w:ascii="Wingdings" w:hAnsi="Wingdings" w:hint="default"/>
      </w:rPr>
    </w:lvl>
    <w:lvl w:ilvl="6" w:tplc="01B61B86" w:tentative="1">
      <w:start w:val="1"/>
      <w:numFmt w:val="bullet"/>
      <w:lvlText w:val=""/>
      <w:lvlJc w:val="left"/>
      <w:pPr>
        <w:tabs>
          <w:tab w:val="num" w:pos="5040"/>
        </w:tabs>
        <w:ind w:left="5040" w:hanging="360"/>
      </w:pPr>
      <w:rPr>
        <w:rFonts w:ascii="Wingdings" w:hAnsi="Wingdings" w:hint="default"/>
      </w:rPr>
    </w:lvl>
    <w:lvl w:ilvl="7" w:tplc="635A0E56" w:tentative="1">
      <w:start w:val="1"/>
      <w:numFmt w:val="bullet"/>
      <w:lvlText w:val=""/>
      <w:lvlJc w:val="left"/>
      <w:pPr>
        <w:tabs>
          <w:tab w:val="num" w:pos="5760"/>
        </w:tabs>
        <w:ind w:left="5760" w:hanging="360"/>
      </w:pPr>
      <w:rPr>
        <w:rFonts w:ascii="Wingdings" w:hAnsi="Wingdings" w:hint="default"/>
      </w:rPr>
    </w:lvl>
    <w:lvl w:ilvl="8" w:tplc="64E875A2" w:tentative="1">
      <w:start w:val="1"/>
      <w:numFmt w:val="bullet"/>
      <w:lvlText w:val=""/>
      <w:lvlJc w:val="left"/>
      <w:pPr>
        <w:tabs>
          <w:tab w:val="num" w:pos="6480"/>
        </w:tabs>
        <w:ind w:left="6480" w:hanging="360"/>
      </w:pPr>
      <w:rPr>
        <w:rFonts w:ascii="Wingdings" w:hAnsi="Wingdings" w:hint="default"/>
      </w:rPr>
    </w:lvl>
  </w:abstractNum>
  <w:abstractNum w:abstractNumId="108">
    <w:nsid w:val="5F643A88"/>
    <w:multiLevelType w:val="multilevel"/>
    <w:tmpl w:val="5D18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F7A09F8"/>
    <w:multiLevelType w:val="multilevel"/>
    <w:tmpl w:val="3F7C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0EC1625"/>
    <w:multiLevelType w:val="multilevel"/>
    <w:tmpl w:val="62C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37F4EC0"/>
    <w:multiLevelType w:val="multilevel"/>
    <w:tmpl w:val="B532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4624A02"/>
    <w:multiLevelType w:val="hybridMultilevel"/>
    <w:tmpl w:val="0520F800"/>
    <w:lvl w:ilvl="0" w:tplc="DC6E1F84">
      <w:start w:val="1"/>
      <w:numFmt w:val="bullet"/>
      <w:lvlText w:val=""/>
      <w:lvlJc w:val="left"/>
      <w:pPr>
        <w:tabs>
          <w:tab w:val="num" w:pos="720"/>
        </w:tabs>
        <w:ind w:left="720" w:hanging="360"/>
      </w:pPr>
      <w:rPr>
        <w:rFonts w:ascii="Wingdings 2" w:hAnsi="Wingdings 2" w:hint="default"/>
      </w:rPr>
    </w:lvl>
    <w:lvl w:ilvl="1" w:tplc="52F27B1E" w:tentative="1">
      <w:start w:val="1"/>
      <w:numFmt w:val="bullet"/>
      <w:lvlText w:val=""/>
      <w:lvlJc w:val="left"/>
      <w:pPr>
        <w:tabs>
          <w:tab w:val="num" w:pos="1440"/>
        </w:tabs>
        <w:ind w:left="1440" w:hanging="360"/>
      </w:pPr>
      <w:rPr>
        <w:rFonts w:ascii="Wingdings 2" w:hAnsi="Wingdings 2" w:hint="default"/>
      </w:rPr>
    </w:lvl>
    <w:lvl w:ilvl="2" w:tplc="9190EBDA" w:tentative="1">
      <w:start w:val="1"/>
      <w:numFmt w:val="bullet"/>
      <w:lvlText w:val=""/>
      <w:lvlJc w:val="left"/>
      <w:pPr>
        <w:tabs>
          <w:tab w:val="num" w:pos="2160"/>
        </w:tabs>
        <w:ind w:left="2160" w:hanging="360"/>
      </w:pPr>
      <w:rPr>
        <w:rFonts w:ascii="Wingdings 2" w:hAnsi="Wingdings 2" w:hint="default"/>
      </w:rPr>
    </w:lvl>
    <w:lvl w:ilvl="3" w:tplc="B282A302" w:tentative="1">
      <w:start w:val="1"/>
      <w:numFmt w:val="bullet"/>
      <w:lvlText w:val=""/>
      <w:lvlJc w:val="left"/>
      <w:pPr>
        <w:tabs>
          <w:tab w:val="num" w:pos="2880"/>
        </w:tabs>
        <w:ind w:left="2880" w:hanging="360"/>
      </w:pPr>
      <w:rPr>
        <w:rFonts w:ascii="Wingdings 2" w:hAnsi="Wingdings 2" w:hint="default"/>
      </w:rPr>
    </w:lvl>
    <w:lvl w:ilvl="4" w:tplc="00CC0276" w:tentative="1">
      <w:start w:val="1"/>
      <w:numFmt w:val="bullet"/>
      <w:lvlText w:val=""/>
      <w:lvlJc w:val="left"/>
      <w:pPr>
        <w:tabs>
          <w:tab w:val="num" w:pos="3600"/>
        </w:tabs>
        <w:ind w:left="3600" w:hanging="360"/>
      </w:pPr>
      <w:rPr>
        <w:rFonts w:ascii="Wingdings 2" w:hAnsi="Wingdings 2" w:hint="default"/>
      </w:rPr>
    </w:lvl>
    <w:lvl w:ilvl="5" w:tplc="D76C0C18" w:tentative="1">
      <w:start w:val="1"/>
      <w:numFmt w:val="bullet"/>
      <w:lvlText w:val=""/>
      <w:lvlJc w:val="left"/>
      <w:pPr>
        <w:tabs>
          <w:tab w:val="num" w:pos="4320"/>
        </w:tabs>
        <w:ind w:left="4320" w:hanging="360"/>
      </w:pPr>
      <w:rPr>
        <w:rFonts w:ascii="Wingdings 2" w:hAnsi="Wingdings 2" w:hint="default"/>
      </w:rPr>
    </w:lvl>
    <w:lvl w:ilvl="6" w:tplc="5974392A" w:tentative="1">
      <w:start w:val="1"/>
      <w:numFmt w:val="bullet"/>
      <w:lvlText w:val=""/>
      <w:lvlJc w:val="left"/>
      <w:pPr>
        <w:tabs>
          <w:tab w:val="num" w:pos="5040"/>
        </w:tabs>
        <w:ind w:left="5040" w:hanging="360"/>
      </w:pPr>
      <w:rPr>
        <w:rFonts w:ascii="Wingdings 2" w:hAnsi="Wingdings 2" w:hint="default"/>
      </w:rPr>
    </w:lvl>
    <w:lvl w:ilvl="7" w:tplc="9190AE28" w:tentative="1">
      <w:start w:val="1"/>
      <w:numFmt w:val="bullet"/>
      <w:lvlText w:val=""/>
      <w:lvlJc w:val="left"/>
      <w:pPr>
        <w:tabs>
          <w:tab w:val="num" w:pos="5760"/>
        </w:tabs>
        <w:ind w:left="5760" w:hanging="360"/>
      </w:pPr>
      <w:rPr>
        <w:rFonts w:ascii="Wingdings 2" w:hAnsi="Wingdings 2" w:hint="default"/>
      </w:rPr>
    </w:lvl>
    <w:lvl w:ilvl="8" w:tplc="E64C6D46" w:tentative="1">
      <w:start w:val="1"/>
      <w:numFmt w:val="bullet"/>
      <w:lvlText w:val=""/>
      <w:lvlJc w:val="left"/>
      <w:pPr>
        <w:tabs>
          <w:tab w:val="num" w:pos="6480"/>
        </w:tabs>
        <w:ind w:left="6480" w:hanging="360"/>
      </w:pPr>
      <w:rPr>
        <w:rFonts w:ascii="Wingdings 2" w:hAnsi="Wingdings 2" w:hint="default"/>
      </w:rPr>
    </w:lvl>
  </w:abstractNum>
  <w:abstractNum w:abstractNumId="113">
    <w:nsid w:val="65EF4F5D"/>
    <w:multiLevelType w:val="multilevel"/>
    <w:tmpl w:val="C502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68E1385"/>
    <w:multiLevelType w:val="hybridMultilevel"/>
    <w:tmpl w:val="12826026"/>
    <w:lvl w:ilvl="0" w:tplc="FF02A30C">
      <w:start w:val="1"/>
      <w:numFmt w:val="bullet"/>
      <w:lvlText w:val=""/>
      <w:lvlJc w:val="left"/>
      <w:pPr>
        <w:tabs>
          <w:tab w:val="num" w:pos="720"/>
        </w:tabs>
        <w:ind w:left="720" w:hanging="360"/>
      </w:pPr>
      <w:rPr>
        <w:rFonts w:ascii="Wingdings 2" w:hAnsi="Wingdings 2" w:hint="default"/>
      </w:rPr>
    </w:lvl>
    <w:lvl w:ilvl="1" w:tplc="A11ACAB8">
      <w:start w:val="1"/>
      <w:numFmt w:val="bullet"/>
      <w:lvlText w:val=""/>
      <w:lvlJc w:val="left"/>
      <w:pPr>
        <w:tabs>
          <w:tab w:val="num" w:pos="1440"/>
        </w:tabs>
        <w:ind w:left="1440" w:hanging="360"/>
      </w:pPr>
      <w:rPr>
        <w:rFonts w:ascii="Wingdings 2" w:hAnsi="Wingdings 2" w:hint="default"/>
      </w:rPr>
    </w:lvl>
    <w:lvl w:ilvl="2" w:tplc="7250D9CC" w:tentative="1">
      <w:start w:val="1"/>
      <w:numFmt w:val="bullet"/>
      <w:lvlText w:val=""/>
      <w:lvlJc w:val="left"/>
      <w:pPr>
        <w:tabs>
          <w:tab w:val="num" w:pos="2160"/>
        </w:tabs>
        <w:ind w:left="2160" w:hanging="360"/>
      </w:pPr>
      <w:rPr>
        <w:rFonts w:ascii="Wingdings 2" w:hAnsi="Wingdings 2" w:hint="default"/>
      </w:rPr>
    </w:lvl>
    <w:lvl w:ilvl="3" w:tplc="12B62484" w:tentative="1">
      <w:start w:val="1"/>
      <w:numFmt w:val="bullet"/>
      <w:lvlText w:val=""/>
      <w:lvlJc w:val="left"/>
      <w:pPr>
        <w:tabs>
          <w:tab w:val="num" w:pos="2880"/>
        </w:tabs>
        <w:ind w:left="2880" w:hanging="360"/>
      </w:pPr>
      <w:rPr>
        <w:rFonts w:ascii="Wingdings 2" w:hAnsi="Wingdings 2" w:hint="default"/>
      </w:rPr>
    </w:lvl>
    <w:lvl w:ilvl="4" w:tplc="5BDA404C" w:tentative="1">
      <w:start w:val="1"/>
      <w:numFmt w:val="bullet"/>
      <w:lvlText w:val=""/>
      <w:lvlJc w:val="left"/>
      <w:pPr>
        <w:tabs>
          <w:tab w:val="num" w:pos="3600"/>
        </w:tabs>
        <w:ind w:left="3600" w:hanging="360"/>
      </w:pPr>
      <w:rPr>
        <w:rFonts w:ascii="Wingdings 2" w:hAnsi="Wingdings 2" w:hint="default"/>
      </w:rPr>
    </w:lvl>
    <w:lvl w:ilvl="5" w:tplc="34BA297E" w:tentative="1">
      <w:start w:val="1"/>
      <w:numFmt w:val="bullet"/>
      <w:lvlText w:val=""/>
      <w:lvlJc w:val="left"/>
      <w:pPr>
        <w:tabs>
          <w:tab w:val="num" w:pos="4320"/>
        </w:tabs>
        <w:ind w:left="4320" w:hanging="360"/>
      </w:pPr>
      <w:rPr>
        <w:rFonts w:ascii="Wingdings 2" w:hAnsi="Wingdings 2" w:hint="default"/>
      </w:rPr>
    </w:lvl>
    <w:lvl w:ilvl="6" w:tplc="28582CCC" w:tentative="1">
      <w:start w:val="1"/>
      <w:numFmt w:val="bullet"/>
      <w:lvlText w:val=""/>
      <w:lvlJc w:val="left"/>
      <w:pPr>
        <w:tabs>
          <w:tab w:val="num" w:pos="5040"/>
        </w:tabs>
        <w:ind w:left="5040" w:hanging="360"/>
      </w:pPr>
      <w:rPr>
        <w:rFonts w:ascii="Wingdings 2" w:hAnsi="Wingdings 2" w:hint="default"/>
      </w:rPr>
    </w:lvl>
    <w:lvl w:ilvl="7" w:tplc="E208038C" w:tentative="1">
      <w:start w:val="1"/>
      <w:numFmt w:val="bullet"/>
      <w:lvlText w:val=""/>
      <w:lvlJc w:val="left"/>
      <w:pPr>
        <w:tabs>
          <w:tab w:val="num" w:pos="5760"/>
        </w:tabs>
        <w:ind w:left="5760" w:hanging="360"/>
      </w:pPr>
      <w:rPr>
        <w:rFonts w:ascii="Wingdings 2" w:hAnsi="Wingdings 2" w:hint="default"/>
      </w:rPr>
    </w:lvl>
    <w:lvl w:ilvl="8" w:tplc="928A1EEA" w:tentative="1">
      <w:start w:val="1"/>
      <w:numFmt w:val="bullet"/>
      <w:lvlText w:val=""/>
      <w:lvlJc w:val="left"/>
      <w:pPr>
        <w:tabs>
          <w:tab w:val="num" w:pos="6480"/>
        </w:tabs>
        <w:ind w:left="6480" w:hanging="360"/>
      </w:pPr>
      <w:rPr>
        <w:rFonts w:ascii="Wingdings 2" w:hAnsi="Wingdings 2" w:hint="default"/>
      </w:rPr>
    </w:lvl>
  </w:abstractNum>
  <w:abstractNum w:abstractNumId="115">
    <w:nsid w:val="66EC3CCD"/>
    <w:multiLevelType w:val="multilevel"/>
    <w:tmpl w:val="8EF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7E33D0C"/>
    <w:multiLevelType w:val="multilevel"/>
    <w:tmpl w:val="4E76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81F2C28"/>
    <w:multiLevelType w:val="multilevel"/>
    <w:tmpl w:val="78C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9BE69C5"/>
    <w:multiLevelType w:val="multilevel"/>
    <w:tmpl w:val="FC10A0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A4825BE"/>
    <w:multiLevelType w:val="multilevel"/>
    <w:tmpl w:val="5B56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AFA4D1F"/>
    <w:multiLevelType w:val="multilevel"/>
    <w:tmpl w:val="C6AC4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B0C7203"/>
    <w:multiLevelType w:val="multilevel"/>
    <w:tmpl w:val="41E67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B0D18F8"/>
    <w:multiLevelType w:val="hybridMultilevel"/>
    <w:tmpl w:val="9EB4C928"/>
    <w:lvl w:ilvl="0" w:tplc="930A86FA">
      <w:start w:val="1"/>
      <w:numFmt w:val="bullet"/>
      <w:lvlText w:val=""/>
      <w:lvlJc w:val="left"/>
      <w:pPr>
        <w:tabs>
          <w:tab w:val="num" w:pos="720"/>
        </w:tabs>
        <w:ind w:left="720" w:hanging="360"/>
      </w:pPr>
      <w:rPr>
        <w:rFonts w:ascii="Wingdings 2" w:hAnsi="Wingdings 2" w:hint="default"/>
      </w:rPr>
    </w:lvl>
    <w:lvl w:ilvl="1" w:tplc="9DBCC580">
      <w:start w:val="1226"/>
      <w:numFmt w:val="bullet"/>
      <w:lvlText w:val=""/>
      <w:lvlJc w:val="left"/>
      <w:pPr>
        <w:tabs>
          <w:tab w:val="num" w:pos="1440"/>
        </w:tabs>
        <w:ind w:left="1440" w:hanging="360"/>
      </w:pPr>
      <w:rPr>
        <w:rFonts w:ascii="Wingdings 2" w:hAnsi="Wingdings 2"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123">
    <w:nsid w:val="6BB55BAD"/>
    <w:multiLevelType w:val="multilevel"/>
    <w:tmpl w:val="AE661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D479F5"/>
    <w:multiLevelType w:val="multilevel"/>
    <w:tmpl w:val="1750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C1F2877"/>
    <w:multiLevelType w:val="multilevel"/>
    <w:tmpl w:val="45542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CF82D12"/>
    <w:multiLevelType w:val="multilevel"/>
    <w:tmpl w:val="718C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CF95DA7"/>
    <w:multiLevelType w:val="hybridMultilevel"/>
    <w:tmpl w:val="464E9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D3C5E5F"/>
    <w:multiLevelType w:val="hybridMultilevel"/>
    <w:tmpl w:val="37869AEA"/>
    <w:lvl w:ilvl="0" w:tplc="9B243F74">
      <w:start w:val="1"/>
      <w:numFmt w:val="bullet"/>
      <w:lvlText w:val=""/>
      <w:lvlJc w:val="left"/>
      <w:pPr>
        <w:tabs>
          <w:tab w:val="num" w:pos="720"/>
        </w:tabs>
        <w:ind w:left="720" w:hanging="360"/>
      </w:pPr>
      <w:rPr>
        <w:rFonts w:ascii="Wingdings 2" w:hAnsi="Wingdings 2" w:hint="default"/>
      </w:rPr>
    </w:lvl>
    <w:lvl w:ilvl="1" w:tplc="C0B0C440" w:tentative="1">
      <w:start w:val="1"/>
      <w:numFmt w:val="bullet"/>
      <w:lvlText w:val=""/>
      <w:lvlJc w:val="left"/>
      <w:pPr>
        <w:tabs>
          <w:tab w:val="num" w:pos="1440"/>
        </w:tabs>
        <w:ind w:left="1440" w:hanging="360"/>
      </w:pPr>
      <w:rPr>
        <w:rFonts w:ascii="Wingdings 2" w:hAnsi="Wingdings 2" w:hint="default"/>
      </w:rPr>
    </w:lvl>
    <w:lvl w:ilvl="2" w:tplc="7548BBDE" w:tentative="1">
      <w:start w:val="1"/>
      <w:numFmt w:val="bullet"/>
      <w:lvlText w:val=""/>
      <w:lvlJc w:val="left"/>
      <w:pPr>
        <w:tabs>
          <w:tab w:val="num" w:pos="2160"/>
        </w:tabs>
        <w:ind w:left="2160" w:hanging="360"/>
      </w:pPr>
      <w:rPr>
        <w:rFonts w:ascii="Wingdings 2" w:hAnsi="Wingdings 2" w:hint="default"/>
      </w:rPr>
    </w:lvl>
    <w:lvl w:ilvl="3" w:tplc="A3463950" w:tentative="1">
      <w:start w:val="1"/>
      <w:numFmt w:val="bullet"/>
      <w:lvlText w:val=""/>
      <w:lvlJc w:val="left"/>
      <w:pPr>
        <w:tabs>
          <w:tab w:val="num" w:pos="2880"/>
        </w:tabs>
        <w:ind w:left="2880" w:hanging="360"/>
      </w:pPr>
      <w:rPr>
        <w:rFonts w:ascii="Wingdings 2" w:hAnsi="Wingdings 2" w:hint="default"/>
      </w:rPr>
    </w:lvl>
    <w:lvl w:ilvl="4" w:tplc="1534CB40" w:tentative="1">
      <w:start w:val="1"/>
      <w:numFmt w:val="bullet"/>
      <w:lvlText w:val=""/>
      <w:lvlJc w:val="left"/>
      <w:pPr>
        <w:tabs>
          <w:tab w:val="num" w:pos="3600"/>
        </w:tabs>
        <w:ind w:left="3600" w:hanging="360"/>
      </w:pPr>
      <w:rPr>
        <w:rFonts w:ascii="Wingdings 2" w:hAnsi="Wingdings 2" w:hint="default"/>
      </w:rPr>
    </w:lvl>
    <w:lvl w:ilvl="5" w:tplc="F1BE86FA" w:tentative="1">
      <w:start w:val="1"/>
      <w:numFmt w:val="bullet"/>
      <w:lvlText w:val=""/>
      <w:lvlJc w:val="left"/>
      <w:pPr>
        <w:tabs>
          <w:tab w:val="num" w:pos="4320"/>
        </w:tabs>
        <w:ind w:left="4320" w:hanging="360"/>
      </w:pPr>
      <w:rPr>
        <w:rFonts w:ascii="Wingdings 2" w:hAnsi="Wingdings 2" w:hint="default"/>
      </w:rPr>
    </w:lvl>
    <w:lvl w:ilvl="6" w:tplc="91864460" w:tentative="1">
      <w:start w:val="1"/>
      <w:numFmt w:val="bullet"/>
      <w:lvlText w:val=""/>
      <w:lvlJc w:val="left"/>
      <w:pPr>
        <w:tabs>
          <w:tab w:val="num" w:pos="5040"/>
        </w:tabs>
        <w:ind w:left="5040" w:hanging="360"/>
      </w:pPr>
      <w:rPr>
        <w:rFonts w:ascii="Wingdings 2" w:hAnsi="Wingdings 2" w:hint="default"/>
      </w:rPr>
    </w:lvl>
    <w:lvl w:ilvl="7" w:tplc="6C50D8A0" w:tentative="1">
      <w:start w:val="1"/>
      <w:numFmt w:val="bullet"/>
      <w:lvlText w:val=""/>
      <w:lvlJc w:val="left"/>
      <w:pPr>
        <w:tabs>
          <w:tab w:val="num" w:pos="5760"/>
        </w:tabs>
        <w:ind w:left="5760" w:hanging="360"/>
      </w:pPr>
      <w:rPr>
        <w:rFonts w:ascii="Wingdings 2" w:hAnsi="Wingdings 2" w:hint="default"/>
      </w:rPr>
    </w:lvl>
    <w:lvl w:ilvl="8" w:tplc="1D14F01A" w:tentative="1">
      <w:start w:val="1"/>
      <w:numFmt w:val="bullet"/>
      <w:lvlText w:val=""/>
      <w:lvlJc w:val="left"/>
      <w:pPr>
        <w:tabs>
          <w:tab w:val="num" w:pos="6480"/>
        </w:tabs>
        <w:ind w:left="6480" w:hanging="360"/>
      </w:pPr>
      <w:rPr>
        <w:rFonts w:ascii="Wingdings 2" w:hAnsi="Wingdings 2" w:hint="default"/>
      </w:rPr>
    </w:lvl>
  </w:abstractNum>
  <w:abstractNum w:abstractNumId="129">
    <w:nsid w:val="6F765402"/>
    <w:multiLevelType w:val="multilevel"/>
    <w:tmpl w:val="521E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0F83392"/>
    <w:multiLevelType w:val="multilevel"/>
    <w:tmpl w:val="4E96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13B306A"/>
    <w:multiLevelType w:val="multilevel"/>
    <w:tmpl w:val="205CF4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1755F44"/>
    <w:multiLevelType w:val="hybridMultilevel"/>
    <w:tmpl w:val="DE2AAA48"/>
    <w:lvl w:ilvl="0" w:tplc="01F8C300">
      <w:start w:val="1"/>
      <w:numFmt w:val="bullet"/>
      <w:lvlText w:val=""/>
      <w:lvlJc w:val="left"/>
      <w:pPr>
        <w:tabs>
          <w:tab w:val="num" w:pos="720"/>
        </w:tabs>
        <w:ind w:left="720" w:hanging="360"/>
      </w:pPr>
      <w:rPr>
        <w:rFonts w:ascii="Wingdings 2" w:hAnsi="Wingdings 2" w:hint="default"/>
      </w:rPr>
    </w:lvl>
    <w:lvl w:ilvl="1" w:tplc="5914DFD6">
      <w:start w:val="1"/>
      <w:numFmt w:val="bullet"/>
      <w:lvlText w:val=""/>
      <w:lvlJc w:val="left"/>
      <w:pPr>
        <w:tabs>
          <w:tab w:val="num" w:pos="1440"/>
        </w:tabs>
        <w:ind w:left="1440" w:hanging="360"/>
      </w:pPr>
      <w:rPr>
        <w:rFonts w:ascii="Wingdings 2" w:hAnsi="Wingdings 2" w:hint="default"/>
      </w:rPr>
    </w:lvl>
    <w:lvl w:ilvl="2" w:tplc="A566DE64" w:tentative="1">
      <w:start w:val="1"/>
      <w:numFmt w:val="bullet"/>
      <w:lvlText w:val=""/>
      <w:lvlJc w:val="left"/>
      <w:pPr>
        <w:tabs>
          <w:tab w:val="num" w:pos="2160"/>
        </w:tabs>
        <w:ind w:left="2160" w:hanging="360"/>
      </w:pPr>
      <w:rPr>
        <w:rFonts w:ascii="Wingdings 2" w:hAnsi="Wingdings 2" w:hint="default"/>
      </w:rPr>
    </w:lvl>
    <w:lvl w:ilvl="3" w:tplc="24DC9660" w:tentative="1">
      <w:start w:val="1"/>
      <w:numFmt w:val="bullet"/>
      <w:lvlText w:val=""/>
      <w:lvlJc w:val="left"/>
      <w:pPr>
        <w:tabs>
          <w:tab w:val="num" w:pos="2880"/>
        </w:tabs>
        <w:ind w:left="2880" w:hanging="360"/>
      </w:pPr>
      <w:rPr>
        <w:rFonts w:ascii="Wingdings 2" w:hAnsi="Wingdings 2" w:hint="default"/>
      </w:rPr>
    </w:lvl>
    <w:lvl w:ilvl="4" w:tplc="5E380876" w:tentative="1">
      <w:start w:val="1"/>
      <w:numFmt w:val="bullet"/>
      <w:lvlText w:val=""/>
      <w:lvlJc w:val="left"/>
      <w:pPr>
        <w:tabs>
          <w:tab w:val="num" w:pos="3600"/>
        </w:tabs>
        <w:ind w:left="3600" w:hanging="360"/>
      </w:pPr>
      <w:rPr>
        <w:rFonts w:ascii="Wingdings 2" w:hAnsi="Wingdings 2" w:hint="default"/>
      </w:rPr>
    </w:lvl>
    <w:lvl w:ilvl="5" w:tplc="07C68534" w:tentative="1">
      <w:start w:val="1"/>
      <w:numFmt w:val="bullet"/>
      <w:lvlText w:val=""/>
      <w:lvlJc w:val="left"/>
      <w:pPr>
        <w:tabs>
          <w:tab w:val="num" w:pos="4320"/>
        </w:tabs>
        <w:ind w:left="4320" w:hanging="360"/>
      </w:pPr>
      <w:rPr>
        <w:rFonts w:ascii="Wingdings 2" w:hAnsi="Wingdings 2" w:hint="default"/>
      </w:rPr>
    </w:lvl>
    <w:lvl w:ilvl="6" w:tplc="BBA6529E" w:tentative="1">
      <w:start w:val="1"/>
      <w:numFmt w:val="bullet"/>
      <w:lvlText w:val=""/>
      <w:lvlJc w:val="left"/>
      <w:pPr>
        <w:tabs>
          <w:tab w:val="num" w:pos="5040"/>
        </w:tabs>
        <w:ind w:left="5040" w:hanging="360"/>
      </w:pPr>
      <w:rPr>
        <w:rFonts w:ascii="Wingdings 2" w:hAnsi="Wingdings 2" w:hint="default"/>
      </w:rPr>
    </w:lvl>
    <w:lvl w:ilvl="7" w:tplc="04FA3E54" w:tentative="1">
      <w:start w:val="1"/>
      <w:numFmt w:val="bullet"/>
      <w:lvlText w:val=""/>
      <w:lvlJc w:val="left"/>
      <w:pPr>
        <w:tabs>
          <w:tab w:val="num" w:pos="5760"/>
        </w:tabs>
        <w:ind w:left="5760" w:hanging="360"/>
      </w:pPr>
      <w:rPr>
        <w:rFonts w:ascii="Wingdings 2" w:hAnsi="Wingdings 2" w:hint="default"/>
      </w:rPr>
    </w:lvl>
    <w:lvl w:ilvl="8" w:tplc="6DFCD3EA" w:tentative="1">
      <w:start w:val="1"/>
      <w:numFmt w:val="bullet"/>
      <w:lvlText w:val=""/>
      <w:lvlJc w:val="left"/>
      <w:pPr>
        <w:tabs>
          <w:tab w:val="num" w:pos="6480"/>
        </w:tabs>
        <w:ind w:left="6480" w:hanging="360"/>
      </w:pPr>
      <w:rPr>
        <w:rFonts w:ascii="Wingdings 2" w:hAnsi="Wingdings 2" w:hint="default"/>
      </w:rPr>
    </w:lvl>
  </w:abstractNum>
  <w:abstractNum w:abstractNumId="133">
    <w:nsid w:val="71D963F4"/>
    <w:multiLevelType w:val="multilevel"/>
    <w:tmpl w:val="8D42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2AF6C2C"/>
    <w:multiLevelType w:val="multilevel"/>
    <w:tmpl w:val="4DF63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3043D95"/>
    <w:multiLevelType w:val="multilevel"/>
    <w:tmpl w:val="77649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4856D6B"/>
    <w:multiLevelType w:val="multilevel"/>
    <w:tmpl w:val="F676C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5A1604B"/>
    <w:multiLevelType w:val="multilevel"/>
    <w:tmpl w:val="B330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5C562B8"/>
    <w:multiLevelType w:val="multilevel"/>
    <w:tmpl w:val="014AD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5CB4041"/>
    <w:multiLevelType w:val="hybridMultilevel"/>
    <w:tmpl w:val="621E8EB6"/>
    <w:lvl w:ilvl="0" w:tplc="78EC99F8">
      <w:start w:val="1"/>
      <w:numFmt w:val="bullet"/>
      <w:lvlText w:val=""/>
      <w:lvlJc w:val="left"/>
      <w:pPr>
        <w:tabs>
          <w:tab w:val="num" w:pos="720"/>
        </w:tabs>
        <w:ind w:left="720" w:hanging="360"/>
      </w:pPr>
      <w:rPr>
        <w:rFonts w:ascii="Wingdings 2" w:hAnsi="Wingdings 2" w:hint="default"/>
      </w:rPr>
    </w:lvl>
    <w:lvl w:ilvl="1" w:tplc="3E246D32">
      <w:start w:val="1402"/>
      <w:numFmt w:val="bullet"/>
      <w:lvlText w:val=""/>
      <w:lvlJc w:val="left"/>
      <w:pPr>
        <w:tabs>
          <w:tab w:val="num" w:pos="1440"/>
        </w:tabs>
        <w:ind w:left="1440" w:hanging="360"/>
      </w:pPr>
      <w:rPr>
        <w:rFonts w:ascii="Wingdings 2" w:hAnsi="Wingdings 2" w:hint="default"/>
      </w:rPr>
    </w:lvl>
    <w:lvl w:ilvl="2" w:tplc="89727FB8" w:tentative="1">
      <w:start w:val="1"/>
      <w:numFmt w:val="bullet"/>
      <w:lvlText w:val=""/>
      <w:lvlJc w:val="left"/>
      <w:pPr>
        <w:tabs>
          <w:tab w:val="num" w:pos="2160"/>
        </w:tabs>
        <w:ind w:left="2160" w:hanging="360"/>
      </w:pPr>
      <w:rPr>
        <w:rFonts w:ascii="Wingdings 2" w:hAnsi="Wingdings 2" w:hint="default"/>
      </w:rPr>
    </w:lvl>
    <w:lvl w:ilvl="3" w:tplc="3A24F318" w:tentative="1">
      <w:start w:val="1"/>
      <w:numFmt w:val="bullet"/>
      <w:lvlText w:val=""/>
      <w:lvlJc w:val="left"/>
      <w:pPr>
        <w:tabs>
          <w:tab w:val="num" w:pos="2880"/>
        </w:tabs>
        <w:ind w:left="2880" w:hanging="360"/>
      </w:pPr>
      <w:rPr>
        <w:rFonts w:ascii="Wingdings 2" w:hAnsi="Wingdings 2" w:hint="default"/>
      </w:rPr>
    </w:lvl>
    <w:lvl w:ilvl="4" w:tplc="8CF4D2BE" w:tentative="1">
      <w:start w:val="1"/>
      <w:numFmt w:val="bullet"/>
      <w:lvlText w:val=""/>
      <w:lvlJc w:val="left"/>
      <w:pPr>
        <w:tabs>
          <w:tab w:val="num" w:pos="3600"/>
        </w:tabs>
        <w:ind w:left="3600" w:hanging="360"/>
      </w:pPr>
      <w:rPr>
        <w:rFonts w:ascii="Wingdings 2" w:hAnsi="Wingdings 2" w:hint="default"/>
      </w:rPr>
    </w:lvl>
    <w:lvl w:ilvl="5" w:tplc="7264CBF6" w:tentative="1">
      <w:start w:val="1"/>
      <w:numFmt w:val="bullet"/>
      <w:lvlText w:val=""/>
      <w:lvlJc w:val="left"/>
      <w:pPr>
        <w:tabs>
          <w:tab w:val="num" w:pos="4320"/>
        </w:tabs>
        <w:ind w:left="4320" w:hanging="360"/>
      </w:pPr>
      <w:rPr>
        <w:rFonts w:ascii="Wingdings 2" w:hAnsi="Wingdings 2" w:hint="default"/>
      </w:rPr>
    </w:lvl>
    <w:lvl w:ilvl="6" w:tplc="4704E9FE" w:tentative="1">
      <w:start w:val="1"/>
      <w:numFmt w:val="bullet"/>
      <w:lvlText w:val=""/>
      <w:lvlJc w:val="left"/>
      <w:pPr>
        <w:tabs>
          <w:tab w:val="num" w:pos="5040"/>
        </w:tabs>
        <w:ind w:left="5040" w:hanging="360"/>
      </w:pPr>
      <w:rPr>
        <w:rFonts w:ascii="Wingdings 2" w:hAnsi="Wingdings 2" w:hint="default"/>
      </w:rPr>
    </w:lvl>
    <w:lvl w:ilvl="7" w:tplc="3C224A76" w:tentative="1">
      <w:start w:val="1"/>
      <w:numFmt w:val="bullet"/>
      <w:lvlText w:val=""/>
      <w:lvlJc w:val="left"/>
      <w:pPr>
        <w:tabs>
          <w:tab w:val="num" w:pos="5760"/>
        </w:tabs>
        <w:ind w:left="5760" w:hanging="360"/>
      </w:pPr>
      <w:rPr>
        <w:rFonts w:ascii="Wingdings 2" w:hAnsi="Wingdings 2" w:hint="default"/>
      </w:rPr>
    </w:lvl>
    <w:lvl w:ilvl="8" w:tplc="DD8A95DC" w:tentative="1">
      <w:start w:val="1"/>
      <w:numFmt w:val="bullet"/>
      <w:lvlText w:val=""/>
      <w:lvlJc w:val="left"/>
      <w:pPr>
        <w:tabs>
          <w:tab w:val="num" w:pos="6480"/>
        </w:tabs>
        <w:ind w:left="6480" w:hanging="360"/>
      </w:pPr>
      <w:rPr>
        <w:rFonts w:ascii="Wingdings 2" w:hAnsi="Wingdings 2" w:hint="default"/>
      </w:rPr>
    </w:lvl>
  </w:abstractNum>
  <w:abstractNum w:abstractNumId="140">
    <w:nsid w:val="76277B15"/>
    <w:multiLevelType w:val="multilevel"/>
    <w:tmpl w:val="378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62E0A27"/>
    <w:multiLevelType w:val="hybridMultilevel"/>
    <w:tmpl w:val="405C5EEA"/>
    <w:lvl w:ilvl="0" w:tplc="A7B41D46">
      <w:start w:val="1"/>
      <w:numFmt w:val="bullet"/>
      <w:lvlText w:val=""/>
      <w:lvlJc w:val="left"/>
      <w:pPr>
        <w:tabs>
          <w:tab w:val="num" w:pos="720"/>
        </w:tabs>
        <w:ind w:left="720" w:hanging="360"/>
      </w:pPr>
      <w:rPr>
        <w:rFonts w:ascii="Wingdings 2" w:hAnsi="Wingdings 2" w:hint="default"/>
      </w:rPr>
    </w:lvl>
    <w:lvl w:ilvl="1" w:tplc="813E8E46">
      <w:start w:val="1233"/>
      <w:numFmt w:val="bullet"/>
      <w:lvlText w:val=""/>
      <w:lvlJc w:val="left"/>
      <w:pPr>
        <w:tabs>
          <w:tab w:val="num" w:pos="1440"/>
        </w:tabs>
        <w:ind w:left="1440" w:hanging="360"/>
      </w:pPr>
      <w:rPr>
        <w:rFonts w:ascii="Wingdings 2" w:hAnsi="Wingdings 2" w:hint="default"/>
      </w:rPr>
    </w:lvl>
    <w:lvl w:ilvl="2" w:tplc="8DC688B8" w:tentative="1">
      <w:start w:val="1"/>
      <w:numFmt w:val="bullet"/>
      <w:lvlText w:val=""/>
      <w:lvlJc w:val="left"/>
      <w:pPr>
        <w:tabs>
          <w:tab w:val="num" w:pos="2160"/>
        </w:tabs>
        <w:ind w:left="2160" w:hanging="360"/>
      </w:pPr>
      <w:rPr>
        <w:rFonts w:ascii="Wingdings 2" w:hAnsi="Wingdings 2" w:hint="default"/>
      </w:rPr>
    </w:lvl>
    <w:lvl w:ilvl="3" w:tplc="7054D00E" w:tentative="1">
      <w:start w:val="1"/>
      <w:numFmt w:val="bullet"/>
      <w:lvlText w:val=""/>
      <w:lvlJc w:val="left"/>
      <w:pPr>
        <w:tabs>
          <w:tab w:val="num" w:pos="2880"/>
        </w:tabs>
        <w:ind w:left="2880" w:hanging="360"/>
      </w:pPr>
      <w:rPr>
        <w:rFonts w:ascii="Wingdings 2" w:hAnsi="Wingdings 2" w:hint="default"/>
      </w:rPr>
    </w:lvl>
    <w:lvl w:ilvl="4" w:tplc="645A35C4" w:tentative="1">
      <w:start w:val="1"/>
      <w:numFmt w:val="bullet"/>
      <w:lvlText w:val=""/>
      <w:lvlJc w:val="left"/>
      <w:pPr>
        <w:tabs>
          <w:tab w:val="num" w:pos="3600"/>
        </w:tabs>
        <w:ind w:left="3600" w:hanging="360"/>
      </w:pPr>
      <w:rPr>
        <w:rFonts w:ascii="Wingdings 2" w:hAnsi="Wingdings 2" w:hint="default"/>
      </w:rPr>
    </w:lvl>
    <w:lvl w:ilvl="5" w:tplc="0D3E3EDA" w:tentative="1">
      <w:start w:val="1"/>
      <w:numFmt w:val="bullet"/>
      <w:lvlText w:val=""/>
      <w:lvlJc w:val="left"/>
      <w:pPr>
        <w:tabs>
          <w:tab w:val="num" w:pos="4320"/>
        </w:tabs>
        <w:ind w:left="4320" w:hanging="360"/>
      </w:pPr>
      <w:rPr>
        <w:rFonts w:ascii="Wingdings 2" w:hAnsi="Wingdings 2" w:hint="default"/>
      </w:rPr>
    </w:lvl>
    <w:lvl w:ilvl="6" w:tplc="A460609A" w:tentative="1">
      <w:start w:val="1"/>
      <w:numFmt w:val="bullet"/>
      <w:lvlText w:val=""/>
      <w:lvlJc w:val="left"/>
      <w:pPr>
        <w:tabs>
          <w:tab w:val="num" w:pos="5040"/>
        </w:tabs>
        <w:ind w:left="5040" w:hanging="360"/>
      </w:pPr>
      <w:rPr>
        <w:rFonts w:ascii="Wingdings 2" w:hAnsi="Wingdings 2" w:hint="default"/>
      </w:rPr>
    </w:lvl>
    <w:lvl w:ilvl="7" w:tplc="6CCC32F2" w:tentative="1">
      <w:start w:val="1"/>
      <w:numFmt w:val="bullet"/>
      <w:lvlText w:val=""/>
      <w:lvlJc w:val="left"/>
      <w:pPr>
        <w:tabs>
          <w:tab w:val="num" w:pos="5760"/>
        </w:tabs>
        <w:ind w:left="5760" w:hanging="360"/>
      </w:pPr>
      <w:rPr>
        <w:rFonts w:ascii="Wingdings 2" w:hAnsi="Wingdings 2" w:hint="default"/>
      </w:rPr>
    </w:lvl>
    <w:lvl w:ilvl="8" w:tplc="D674B23C" w:tentative="1">
      <w:start w:val="1"/>
      <w:numFmt w:val="bullet"/>
      <w:lvlText w:val=""/>
      <w:lvlJc w:val="left"/>
      <w:pPr>
        <w:tabs>
          <w:tab w:val="num" w:pos="6480"/>
        </w:tabs>
        <w:ind w:left="6480" w:hanging="360"/>
      </w:pPr>
      <w:rPr>
        <w:rFonts w:ascii="Wingdings 2" w:hAnsi="Wingdings 2" w:hint="default"/>
      </w:rPr>
    </w:lvl>
  </w:abstractNum>
  <w:abstractNum w:abstractNumId="142">
    <w:nsid w:val="76887E5F"/>
    <w:multiLevelType w:val="multilevel"/>
    <w:tmpl w:val="9E44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6975008"/>
    <w:multiLevelType w:val="multilevel"/>
    <w:tmpl w:val="09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7EA230A"/>
    <w:multiLevelType w:val="multilevel"/>
    <w:tmpl w:val="C4C8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8604A3E"/>
    <w:multiLevelType w:val="multilevel"/>
    <w:tmpl w:val="02A0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B2049FC"/>
    <w:multiLevelType w:val="multilevel"/>
    <w:tmpl w:val="521C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B595B0A"/>
    <w:multiLevelType w:val="multilevel"/>
    <w:tmpl w:val="93721C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B942BAD"/>
    <w:multiLevelType w:val="hybridMultilevel"/>
    <w:tmpl w:val="759EA032"/>
    <w:lvl w:ilvl="0" w:tplc="3D80DD68">
      <w:start w:val="1"/>
      <w:numFmt w:val="bullet"/>
      <w:lvlText w:val=""/>
      <w:lvlJc w:val="left"/>
      <w:pPr>
        <w:tabs>
          <w:tab w:val="num" w:pos="630"/>
        </w:tabs>
        <w:ind w:left="630" w:hanging="360"/>
      </w:pPr>
      <w:rPr>
        <w:rFonts w:ascii="Wingdings 2" w:hAnsi="Wingdings 2" w:hint="default"/>
      </w:rPr>
    </w:lvl>
    <w:lvl w:ilvl="1" w:tplc="5ABEA42E" w:tentative="1">
      <w:start w:val="1"/>
      <w:numFmt w:val="bullet"/>
      <w:lvlText w:val=""/>
      <w:lvlJc w:val="left"/>
      <w:pPr>
        <w:tabs>
          <w:tab w:val="num" w:pos="1350"/>
        </w:tabs>
        <w:ind w:left="1350" w:hanging="360"/>
      </w:pPr>
      <w:rPr>
        <w:rFonts w:ascii="Wingdings 2" w:hAnsi="Wingdings 2" w:hint="default"/>
      </w:rPr>
    </w:lvl>
    <w:lvl w:ilvl="2" w:tplc="0F0EFA2E" w:tentative="1">
      <w:start w:val="1"/>
      <w:numFmt w:val="bullet"/>
      <w:lvlText w:val=""/>
      <w:lvlJc w:val="left"/>
      <w:pPr>
        <w:tabs>
          <w:tab w:val="num" w:pos="2070"/>
        </w:tabs>
        <w:ind w:left="2070" w:hanging="360"/>
      </w:pPr>
      <w:rPr>
        <w:rFonts w:ascii="Wingdings 2" w:hAnsi="Wingdings 2" w:hint="default"/>
      </w:rPr>
    </w:lvl>
    <w:lvl w:ilvl="3" w:tplc="81C86FBC" w:tentative="1">
      <w:start w:val="1"/>
      <w:numFmt w:val="bullet"/>
      <w:lvlText w:val=""/>
      <w:lvlJc w:val="left"/>
      <w:pPr>
        <w:tabs>
          <w:tab w:val="num" w:pos="2790"/>
        </w:tabs>
        <w:ind w:left="2790" w:hanging="360"/>
      </w:pPr>
      <w:rPr>
        <w:rFonts w:ascii="Wingdings 2" w:hAnsi="Wingdings 2" w:hint="default"/>
      </w:rPr>
    </w:lvl>
    <w:lvl w:ilvl="4" w:tplc="FF0C1066" w:tentative="1">
      <w:start w:val="1"/>
      <w:numFmt w:val="bullet"/>
      <w:lvlText w:val=""/>
      <w:lvlJc w:val="left"/>
      <w:pPr>
        <w:tabs>
          <w:tab w:val="num" w:pos="3510"/>
        </w:tabs>
        <w:ind w:left="3510" w:hanging="360"/>
      </w:pPr>
      <w:rPr>
        <w:rFonts w:ascii="Wingdings 2" w:hAnsi="Wingdings 2" w:hint="default"/>
      </w:rPr>
    </w:lvl>
    <w:lvl w:ilvl="5" w:tplc="923A5EE8" w:tentative="1">
      <w:start w:val="1"/>
      <w:numFmt w:val="bullet"/>
      <w:lvlText w:val=""/>
      <w:lvlJc w:val="left"/>
      <w:pPr>
        <w:tabs>
          <w:tab w:val="num" w:pos="4230"/>
        </w:tabs>
        <w:ind w:left="4230" w:hanging="360"/>
      </w:pPr>
      <w:rPr>
        <w:rFonts w:ascii="Wingdings 2" w:hAnsi="Wingdings 2" w:hint="default"/>
      </w:rPr>
    </w:lvl>
    <w:lvl w:ilvl="6" w:tplc="57F6F412" w:tentative="1">
      <w:start w:val="1"/>
      <w:numFmt w:val="bullet"/>
      <w:lvlText w:val=""/>
      <w:lvlJc w:val="left"/>
      <w:pPr>
        <w:tabs>
          <w:tab w:val="num" w:pos="4950"/>
        </w:tabs>
        <w:ind w:left="4950" w:hanging="360"/>
      </w:pPr>
      <w:rPr>
        <w:rFonts w:ascii="Wingdings 2" w:hAnsi="Wingdings 2" w:hint="default"/>
      </w:rPr>
    </w:lvl>
    <w:lvl w:ilvl="7" w:tplc="F1A00F9C" w:tentative="1">
      <w:start w:val="1"/>
      <w:numFmt w:val="bullet"/>
      <w:lvlText w:val=""/>
      <w:lvlJc w:val="left"/>
      <w:pPr>
        <w:tabs>
          <w:tab w:val="num" w:pos="5670"/>
        </w:tabs>
        <w:ind w:left="5670" w:hanging="360"/>
      </w:pPr>
      <w:rPr>
        <w:rFonts w:ascii="Wingdings 2" w:hAnsi="Wingdings 2" w:hint="default"/>
      </w:rPr>
    </w:lvl>
    <w:lvl w:ilvl="8" w:tplc="205CD7DC" w:tentative="1">
      <w:start w:val="1"/>
      <w:numFmt w:val="bullet"/>
      <w:lvlText w:val=""/>
      <w:lvlJc w:val="left"/>
      <w:pPr>
        <w:tabs>
          <w:tab w:val="num" w:pos="6390"/>
        </w:tabs>
        <w:ind w:left="6390" w:hanging="360"/>
      </w:pPr>
      <w:rPr>
        <w:rFonts w:ascii="Wingdings 2" w:hAnsi="Wingdings 2" w:hint="default"/>
      </w:rPr>
    </w:lvl>
  </w:abstractNum>
  <w:abstractNum w:abstractNumId="149">
    <w:nsid w:val="7BC33EF7"/>
    <w:multiLevelType w:val="multilevel"/>
    <w:tmpl w:val="93C0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E654178"/>
    <w:multiLevelType w:val="multilevel"/>
    <w:tmpl w:val="9A9E2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9"/>
  </w:num>
  <w:num w:numId="2">
    <w:abstractNumId w:val="59"/>
  </w:num>
  <w:num w:numId="3">
    <w:abstractNumId w:val="125"/>
  </w:num>
  <w:num w:numId="4">
    <w:abstractNumId w:val="62"/>
  </w:num>
  <w:num w:numId="5">
    <w:abstractNumId w:val="2"/>
  </w:num>
  <w:num w:numId="6">
    <w:abstractNumId w:val="129"/>
  </w:num>
  <w:num w:numId="7">
    <w:abstractNumId w:val="20"/>
  </w:num>
  <w:num w:numId="8">
    <w:abstractNumId w:val="36"/>
  </w:num>
  <w:num w:numId="9">
    <w:abstractNumId w:val="58"/>
  </w:num>
  <w:num w:numId="10">
    <w:abstractNumId w:val="90"/>
  </w:num>
  <w:num w:numId="11">
    <w:abstractNumId w:val="76"/>
  </w:num>
  <w:num w:numId="12">
    <w:abstractNumId w:val="12"/>
  </w:num>
  <w:num w:numId="13">
    <w:abstractNumId w:val="38"/>
  </w:num>
  <w:num w:numId="14">
    <w:abstractNumId w:val="67"/>
  </w:num>
  <w:num w:numId="15">
    <w:abstractNumId w:val="134"/>
  </w:num>
  <w:num w:numId="16">
    <w:abstractNumId w:val="133"/>
  </w:num>
  <w:num w:numId="17">
    <w:abstractNumId w:val="72"/>
  </w:num>
  <w:num w:numId="18">
    <w:abstractNumId w:val="97"/>
  </w:num>
  <w:num w:numId="19">
    <w:abstractNumId w:val="64"/>
  </w:num>
  <w:num w:numId="20">
    <w:abstractNumId w:val="85"/>
  </w:num>
  <w:num w:numId="21">
    <w:abstractNumId w:val="123"/>
  </w:num>
  <w:num w:numId="22">
    <w:abstractNumId w:val="102"/>
  </w:num>
  <w:num w:numId="23">
    <w:abstractNumId w:val="82"/>
  </w:num>
  <w:num w:numId="24">
    <w:abstractNumId w:val="74"/>
  </w:num>
  <w:num w:numId="25">
    <w:abstractNumId w:val="22"/>
  </w:num>
  <w:num w:numId="26">
    <w:abstractNumId w:val="103"/>
  </w:num>
  <w:num w:numId="27">
    <w:abstractNumId w:val="87"/>
  </w:num>
  <w:num w:numId="28">
    <w:abstractNumId w:val="84"/>
  </w:num>
  <w:num w:numId="29">
    <w:abstractNumId w:val="9"/>
  </w:num>
  <w:num w:numId="30">
    <w:abstractNumId w:val="32"/>
  </w:num>
  <w:num w:numId="31">
    <w:abstractNumId w:val="145"/>
  </w:num>
  <w:num w:numId="32">
    <w:abstractNumId w:val="109"/>
  </w:num>
  <w:num w:numId="33">
    <w:abstractNumId w:val="142"/>
  </w:num>
  <w:num w:numId="34">
    <w:abstractNumId w:val="86"/>
  </w:num>
  <w:num w:numId="35">
    <w:abstractNumId w:val="65"/>
  </w:num>
  <w:num w:numId="36">
    <w:abstractNumId w:val="41"/>
  </w:num>
  <w:num w:numId="37">
    <w:abstractNumId w:val="124"/>
  </w:num>
  <w:num w:numId="38">
    <w:abstractNumId w:val="130"/>
  </w:num>
  <w:num w:numId="39">
    <w:abstractNumId w:val="52"/>
  </w:num>
  <w:num w:numId="40">
    <w:abstractNumId w:val="81"/>
  </w:num>
  <w:num w:numId="41">
    <w:abstractNumId w:val="121"/>
  </w:num>
  <w:num w:numId="42">
    <w:abstractNumId w:val="150"/>
  </w:num>
  <w:num w:numId="43">
    <w:abstractNumId w:val="113"/>
  </w:num>
  <w:num w:numId="44">
    <w:abstractNumId w:val="120"/>
  </w:num>
  <w:num w:numId="45">
    <w:abstractNumId w:val="131"/>
  </w:num>
  <w:num w:numId="46">
    <w:abstractNumId w:val="50"/>
  </w:num>
  <w:num w:numId="47">
    <w:abstractNumId w:val="105"/>
  </w:num>
  <w:num w:numId="48">
    <w:abstractNumId w:val="111"/>
  </w:num>
  <w:num w:numId="49">
    <w:abstractNumId w:val="73"/>
  </w:num>
  <w:num w:numId="50">
    <w:abstractNumId w:val="19"/>
  </w:num>
  <w:num w:numId="51">
    <w:abstractNumId w:val="99"/>
  </w:num>
  <w:num w:numId="52">
    <w:abstractNumId w:val="106"/>
  </w:num>
  <w:num w:numId="53">
    <w:abstractNumId w:val="61"/>
  </w:num>
  <w:num w:numId="54">
    <w:abstractNumId w:val="43"/>
  </w:num>
  <w:num w:numId="55">
    <w:abstractNumId w:val="63"/>
  </w:num>
  <w:num w:numId="56">
    <w:abstractNumId w:val="118"/>
  </w:num>
  <w:num w:numId="57">
    <w:abstractNumId w:val="118"/>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58">
    <w:abstractNumId w:val="78"/>
  </w:num>
  <w:num w:numId="59">
    <w:abstractNumId w:val="104"/>
  </w:num>
  <w:num w:numId="60">
    <w:abstractNumId w:val="117"/>
  </w:num>
  <w:num w:numId="61">
    <w:abstractNumId w:val="54"/>
  </w:num>
  <w:num w:numId="62">
    <w:abstractNumId w:val="15"/>
  </w:num>
  <w:num w:numId="63">
    <w:abstractNumId w:val="31"/>
  </w:num>
  <w:num w:numId="64">
    <w:abstractNumId w:val="35"/>
  </w:num>
  <w:num w:numId="65">
    <w:abstractNumId w:val="100"/>
  </w:num>
  <w:num w:numId="66">
    <w:abstractNumId w:val="93"/>
  </w:num>
  <w:num w:numId="67">
    <w:abstractNumId w:val="149"/>
  </w:num>
  <w:num w:numId="68">
    <w:abstractNumId w:val="7"/>
  </w:num>
  <w:num w:numId="69">
    <w:abstractNumId w:val="137"/>
  </w:num>
  <w:num w:numId="70">
    <w:abstractNumId w:val="108"/>
  </w:num>
  <w:num w:numId="71">
    <w:abstractNumId w:val="92"/>
  </w:num>
  <w:num w:numId="72">
    <w:abstractNumId w:val="119"/>
  </w:num>
  <w:num w:numId="73">
    <w:abstractNumId w:val="116"/>
  </w:num>
  <w:num w:numId="74">
    <w:abstractNumId w:val="56"/>
  </w:num>
  <w:num w:numId="75">
    <w:abstractNumId w:val="138"/>
  </w:num>
  <w:num w:numId="76">
    <w:abstractNumId w:val="30"/>
  </w:num>
  <w:num w:numId="77">
    <w:abstractNumId w:val="49"/>
  </w:num>
  <w:num w:numId="78">
    <w:abstractNumId w:val="88"/>
  </w:num>
  <w:num w:numId="79">
    <w:abstractNumId w:val="136"/>
  </w:num>
  <w:num w:numId="80">
    <w:abstractNumId w:val="60"/>
  </w:num>
  <w:num w:numId="81">
    <w:abstractNumId w:val="45"/>
  </w:num>
  <w:num w:numId="82">
    <w:abstractNumId w:val="53"/>
  </w:num>
  <w:num w:numId="83">
    <w:abstractNumId w:val="6"/>
  </w:num>
  <w:num w:numId="84">
    <w:abstractNumId w:val="55"/>
  </w:num>
  <w:num w:numId="85">
    <w:abstractNumId w:val="66"/>
  </w:num>
  <w:num w:numId="86">
    <w:abstractNumId w:val="147"/>
  </w:num>
  <w:num w:numId="87">
    <w:abstractNumId w:val="46"/>
  </w:num>
  <w:num w:numId="88">
    <w:abstractNumId w:val="25"/>
  </w:num>
  <w:num w:numId="89">
    <w:abstractNumId w:val="126"/>
  </w:num>
  <w:num w:numId="90">
    <w:abstractNumId w:val="110"/>
  </w:num>
  <w:num w:numId="91">
    <w:abstractNumId w:val="70"/>
  </w:num>
  <w:num w:numId="92">
    <w:abstractNumId w:val="37"/>
  </w:num>
  <w:num w:numId="93">
    <w:abstractNumId w:val="115"/>
  </w:num>
  <w:num w:numId="94">
    <w:abstractNumId w:val="143"/>
  </w:num>
  <w:num w:numId="95">
    <w:abstractNumId w:val="34"/>
  </w:num>
  <w:num w:numId="96">
    <w:abstractNumId w:val="107"/>
  </w:num>
  <w:num w:numId="97">
    <w:abstractNumId w:val="4"/>
  </w:num>
  <w:num w:numId="98">
    <w:abstractNumId w:val="29"/>
  </w:num>
  <w:num w:numId="99">
    <w:abstractNumId w:val="135"/>
  </w:num>
  <w:num w:numId="100">
    <w:abstractNumId w:val="140"/>
  </w:num>
  <w:num w:numId="101">
    <w:abstractNumId w:val="146"/>
  </w:num>
  <w:num w:numId="102">
    <w:abstractNumId w:val="28"/>
  </w:num>
  <w:num w:numId="103">
    <w:abstractNumId w:val="16"/>
  </w:num>
  <w:num w:numId="104">
    <w:abstractNumId w:val="57"/>
  </w:num>
  <w:num w:numId="105">
    <w:abstractNumId w:val="144"/>
  </w:num>
  <w:num w:numId="106">
    <w:abstractNumId w:val="80"/>
  </w:num>
  <w:num w:numId="107">
    <w:abstractNumId w:val="68"/>
  </w:num>
  <w:num w:numId="108">
    <w:abstractNumId w:val="71"/>
  </w:num>
  <w:num w:numId="109">
    <w:abstractNumId w:val="10"/>
  </w:num>
  <w:num w:numId="110">
    <w:abstractNumId w:val="42"/>
  </w:num>
  <w:num w:numId="111">
    <w:abstractNumId w:val="98"/>
  </w:num>
  <w:num w:numId="112">
    <w:abstractNumId w:val="95"/>
  </w:num>
  <w:num w:numId="113">
    <w:abstractNumId w:val="48"/>
  </w:num>
  <w:num w:numId="114">
    <w:abstractNumId w:val="5"/>
  </w:num>
  <w:num w:numId="115">
    <w:abstractNumId w:val="27"/>
  </w:num>
  <w:num w:numId="116">
    <w:abstractNumId w:val="51"/>
  </w:num>
  <w:num w:numId="117">
    <w:abstractNumId w:val="75"/>
  </w:num>
  <w:num w:numId="118">
    <w:abstractNumId w:val="40"/>
  </w:num>
  <w:num w:numId="119">
    <w:abstractNumId w:val="17"/>
  </w:num>
  <w:num w:numId="120">
    <w:abstractNumId w:val="18"/>
  </w:num>
  <w:num w:numId="121">
    <w:abstractNumId w:val="94"/>
  </w:num>
  <w:num w:numId="122">
    <w:abstractNumId w:val="132"/>
  </w:num>
  <w:num w:numId="123">
    <w:abstractNumId w:val="23"/>
  </w:num>
  <w:num w:numId="124">
    <w:abstractNumId w:val="127"/>
  </w:num>
  <w:num w:numId="125">
    <w:abstractNumId w:val="141"/>
  </w:num>
  <w:num w:numId="126">
    <w:abstractNumId w:val="79"/>
  </w:num>
  <w:num w:numId="127">
    <w:abstractNumId w:val="69"/>
  </w:num>
  <w:num w:numId="128">
    <w:abstractNumId w:val="3"/>
  </w:num>
  <w:num w:numId="129">
    <w:abstractNumId w:val="128"/>
  </w:num>
  <w:num w:numId="130">
    <w:abstractNumId w:val="8"/>
  </w:num>
  <w:num w:numId="131">
    <w:abstractNumId w:val="33"/>
  </w:num>
  <w:num w:numId="132">
    <w:abstractNumId w:val="11"/>
  </w:num>
  <w:num w:numId="133">
    <w:abstractNumId w:val="122"/>
  </w:num>
  <w:num w:numId="134">
    <w:abstractNumId w:val="91"/>
  </w:num>
  <w:num w:numId="135">
    <w:abstractNumId w:val="139"/>
  </w:num>
  <w:num w:numId="136">
    <w:abstractNumId w:val="101"/>
  </w:num>
  <w:num w:numId="137">
    <w:abstractNumId w:val="148"/>
  </w:num>
  <w:num w:numId="138">
    <w:abstractNumId w:val="96"/>
  </w:num>
  <w:num w:numId="139">
    <w:abstractNumId w:val="14"/>
  </w:num>
  <w:num w:numId="140">
    <w:abstractNumId w:val="114"/>
  </w:num>
  <w:num w:numId="141">
    <w:abstractNumId w:val="13"/>
  </w:num>
  <w:num w:numId="142">
    <w:abstractNumId w:val="24"/>
  </w:num>
  <w:num w:numId="143">
    <w:abstractNumId w:val="83"/>
  </w:num>
  <w:num w:numId="144">
    <w:abstractNumId w:val="77"/>
  </w:num>
  <w:num w:numId="145">
    <w:abstractNumId w:val="0"/>
  </w:num>
  <w:num w:numId="146">
    <w:abstractNumId w:val="44"/>
  </w:num>
  <w:num w:numId="147">
    <w:abstractNumId w:val="112"/>
  </w:num>
  <w:num w:numId="148">
    <w:abstractNumId w:val="47"/>
  </w:num>
  <w:num w:numId="149">
    <w:abstractNumId w:val="1"/>
  </w:num>
  <w:num w:numId="150">
    <w:abstractNumId w:val="21"/>
  </w:num>
  <w:num w:numId="151">
    <w:abstractNumId w:val="39"/>
  </w:num>
  <w:num w:numId="152">
    <w:abstractNumId w:val="26"/>
  </w:num>
  <w:numIdMacAtCleanup w:val="1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61AF2"/>
    <w:rsid w:val="00023099"/>
    <w:rsid w:val="000B4181"/>
    <w:rsid w:val="000D1E0B"/>
    <w:rsid w:val="00110F74"/>
    <w:rsid w:val="00137B94"/>
    <w:rsid w:val="00141D44"/>
    <w:rsid w:val="001D33E4"/>
    <w:rsid w:val="001E3B83"/>
    <w:rsid w:val="002014D2"/>
    <w:rsid w:val="00232D54"/>
    <w:rsid w:val="00245318"/>
    <w:rsid w:val="00261AF2"/>
    <w:rsid w:val="00262559"/>
    <w:rsid w:val="00285633"/>
    <w:rsid w:val="002A1CD6"/>
    <w:rsid w:val="002A4FB5"/>
    <w:rsid w:val="002B4627"/>
    <w:rsid w:val="002F0B46"/>
    <w:rsid w:val="003170BD"/>
    <w:rsid w:val="00326948"/>
    <w:rsid w:val="00341915"/>
    <w:rsid w:val="00341E84"/>
    <w:rsid w:val="003640BF"/>
    <w:rsid w:val="003C3CE8"/>
    <w:rsid w:val="00495B39"/>
    <w:rsid w:val="004C2069"/>
    <w:rsid w:val="00575E4B"/>
    <w:rsid w:val="0059096B"/>
    <w:rsid w:val="00637926"/>
    <w:rsid w:val="006C6B4A"/>
    <w:rsid w:val="00710072"/>
    <w:rsid w:val="007B3655"/>
    <w:rsid w:val="00857254"/>
    <w:rsid w:val="00890BF9"/>
    <w:rsid w:val="00893D06"/>
    <w:rsid w:val="00895790"/>
    <w:rsid w:val="008D7197"/>
    <w:rsid w:val="009653B8"/>
    <w:rsid w:val="00A2351C"/>
    <w:rsid w:val="00AB6FFA"/>
    <w:rsid w:val="00AD06C8"/>
    <w:rsid w:val="00B079F6"/>
    <w:rsid w:val="00B45F8E"/>
    <w:rsid w:val="00B769AA"/>
    <w:rsid w:val="00B8738E"/>
    <w:rsid w:val="00BD7489"/>
    <w:rsid w:val="00C04CE5"/>
    <w:rsid w:val="00C256CE"/>
    <w:rsid w:val="00C87E9D"/>
    <w:rsid w:val="00C951A3"/>
    <w:rsid w:val="00CB259B"/>
    <w:rsid w:val="00CB78E7"/>
    <w:rsid w:val="00CC7E44"/>
    <w:rsid w:val="00CD5235"/>
    <w:rsid w:val="00CE5111"/>
    <w:rsid w:val="00D061FD"/>
    <w:rsid w:val="00D17521"/>
    <w:rsid w:val="00D306D9"/>
    <w:rsid w:val="00D65CFC"/>
    <w:rsid w:val="00D70FF5"/>
    <w:rsid w:val="00D8657D"/>
    <w:rsid w:val="00DA3FE8"/>
    <w:rsid w:val="00DC7D95"/>
    <w:rsid w:val="00DD7BE3"/>
    <w:rsid w:val="00E2386A"/>
    <w:rsid w:val="00EB6068"/>
    <w:rsid w:val="00EB77EC"/>
    <w:rsid w:val="00ED77A4"/>
    <w:rsid w:val="00EF40AD"/>
    <w:rsid w:val="00F658CD"/>
    <w:rsid w:val="00F9727E"/>
    <w:rsid w:val="00FA0BBF"/>
    <w:rsid w:val="00FA5933"/>
    <w:rsid w:val="00FB1A2F"/>
    <w:rsid w:val="00FB2F9F"/>
    <w:rsid w:val="00FD44F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E4B"/>
  </w:style>
  <w:style w:type="paragraph" w:styleId="Heading1">
    <w:name w:val="heading 1"/>
    <w:basedOn w:val="Normal"/>
    <w:link w:val="Heading1Char"/>
    <w:uiPriority w:val="9"/>
    <w:qFormat/>
    <w:rsid w:val="00261A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61A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1A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61A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AF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61A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261AF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1A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61AF2"/>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261AF2"/>
    <w:rPr>
      <w:color w:val="0000FF"/>
      <w:u w:val="single"/>
    </w:rPr>
  </w:style>
  <w:style w:type="paragraph" w:styleId="BalloonText">
    <w:name w:val="Balloon Text"/>
    <w:basedOn w:val="Normal"/>
    <w:link w:val="BalloonTextChar"/>
    <w:uiPriority w:val="99"/>
    <w:semiHidden/>
    <w:unhideWhenUsed/>
    <w:rsid w:val="00261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1AF2"/>
    <w:rPr>
      <w:rFonts w:ascii="Tahoma" w:hAnsi="Tahoma" w:cs="Tahoma"/>
      <w:sz w:val="16"/>
      <w:szCs w:val="16"/>
    </w:rPr>
  </w:style>
  <w:style w:type="character" w:styleId="HTMLCode">
    <w:name w:val="HTML Code"/>
    <w:basedOn w:val="DefaultParagraphFont"/>
    <w:uiPriority w:val="99"/>
    <w:semiHidden/>
    <w:unhideWhenUsed/>
    <w:rsid w:val="00261AF2"/>
    <w:rPr>
      <w:rFonts w:ascii="Courier New" w:eastAsia="Times New Roman" w:hAnsi="Courier New" w:cs="Courier New"/>
      <w:sz w:val="20"/>
      <w:szCs w:val="20"/>
    </w:rPr>
  </w:style>
  <w:style w:type="character" w:styleId="Strong">
    <w:name w:val="Strong"/>
    <w:basedOn w:val="DefaultParagraphFont"/>
    <w:uiPriority w:val="22"/>
    <w:qFormat/>
    <w:rsid w:val="00D65CFC"/>
    <w:rPr>
      <w:b/>
      <w:bCs/>
    </w:rPr>
  </w:style>
  <w:style w:type="paragraph" w:styleId="ListParagraph">
    <w:name w:val="List Paragraph"/>
    <w:basedOn w:val="Normal"/>
    <w:uiPriority w:val="34"/>
    <w:qFormat/>
    <w:rsid w:val="00D65CFC"/>
    <w:pPr>
      <w:ind w:left="720"/>
      <w:contextualSpacing/>
    </w:pPr>
  </w:style>
  <w:style w:type="character" w:customStyle="1" w:styleId="attribute">
    <w:name w:val="attribute"/>
    <w:basedOn w:val="DefaultParagraphFont"/>
    <w:rsid w:val="00DA3FE8"/>
  </w:style>
  <w:style w:type="character" w:customStyle="1" w:styleId="attribute-value">
    <w:name w:val="attribute-value"/>
    <w:basedOn w:val="DefaultParagraphFont"/>
    <w:rsid w:val="00DA3FE8"/>
  </w:style>
  <w:style w:type="paragraph" w:customStyle="1" w:styleId="center">
    <w:name w:val="center"/>
    <w:basedOn w:val="Normal"/>
    <w:rsid w:val="00DA3FE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B77EC"/>
    <w:rPr>
      <w:i/>
      <w:iCs/>
    </w:rPr>
  </w:style>
  <w:style w:type="paragraph" w:styleId="HTMLPreformatted">
    <w:name w:val="HTML Preformatted"/>
    <w:basedOn w:val="Normal"/>
    <w:link w:val="HTMLPreformattedChar"/>
    <w:uiPriority w:val="99"/>
    <w:semiHidden/>
    <w:unhideWhenUsed/>
    <w:rsid w:val="00EB7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77EC"/>
    <w:rPr>
      <w:rFonts w:ascii="Courier New" w:eastAsia="Times New Roman" w:hAnsi="Courier New" w:cs="Courier New"/>
      <w:sz w:val="20"/>
      <w:szCs w:val="20"/>
    </w:rPr>
  </w:style>
  <w:style w:type="character" w:customStyle="1" w:styleId="style1">
    <w:name w:val="style1"/>
    <w:basedOn w:val="DefaultParagraphFont"/>
    <w:rsid w:val="00EB77EC"/>
  </w:style>
  <w:style w:type="character" w:customStyle="1" w:styleId="courierfont">
    <w:name w:val="courierfont"/>
    <w:basedOn w:val="DefaultParagraphFont"/>
    <w:rsid w:val="00AD06C8"/>
  </w:style>
  <w:style w:type="paragraph" w:customStyle="1" w:styleId="courierfont1">
    <w:name w:val="courierfont1"/>
    <w:basedOn w:val="Normal"/>
    <w:rsid w:val="00AD06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3">
    <w:name w:val="style3"/>
    <w:basedOn w:val="DefaultParagraphFont"/>
    <w:rsid w:val="00AD06C8"/>
  </w:style>
  <w:style w:type="character" w:customStyle="1" w:styleId="token">
    <w:name w:val="token"/>
    <w:basedOn w:val="DefaultParagraphFont"/>
    <w:rsid w:val="00D061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494847">
      <w:bodyDiv w:val="1"/>
      <w:marLeft w:val="0"/>
      <w:marRight w:val="0"/>
      <w:marTop w:val="0"/>
      <w:marBottom w:val="0"/>
      <w:divBdr>
        <w:top w:val="none" w:sz="0" w:space="0" w:color="auto"/>
        <w:left w:val="none" w:sz="0" w:space="0" w:color="auto"/>
        <w:bottom w:val="none" w:sz="0" w:space="0" w:color="auto"/>
        <w:right w:val="none" w:sz="0" w:space="0" w:color="auto"/>
      </w:divBdr>
    </w:div>
    <w:div w:id="46225963">
      <w:bodyDiv w:val="1"/>
      <w:marLeft w:val="0"/>
      <w:marRight w:val="0"/>
      <w:marTop w:val="0"/>
      <w:marBottom w:val="0"/>
      <w:divBdr>
        <w:top w:val="none" w:sz="0" w:space="0" w:color="auto"/>
        <w:left w:val="none" w:sz="0" w:space="0" w:color="auto"/>
        <w:bottom w:val="none" w:sz="0" w:space="0" w:color="auto"/>
        <w:right w:val="none" w:sz="0" w:space="0" w:color="auto"/>
      </w:divBdr>
    </w:div>
    <w:div w:id="74322382">
      <w:bodyDiv w:val="1"/>
      <w:marLeft w:val="0"/>
      <w:marRight w:val="0"/>
      <w:marTop w:val="0"/>
      <w:marBottom w:val="0"/>
      <w:divBdr>
        <w:top w:val="none" w:sz="0" w:space="0" w:color="auto"/>
        <w:left w:val="none" w:sz="0" w:space="0" w:color="auto"/>
        <w:bottom w:val="none" w:sz="0" w:space="0" w:color="auto"/>
        <w:right w:val="none" w:sz="0" w:space="0" w:color="auto"/>
      </w:divBdr>
      <w:divsChild>
        <w:div w:id="300237860">
          <w:marLeft w:val="547"/>
          <w:marRight w:val="0"/>
          <w:marTop w:val="134"/>
          <w:marBottom w:val="0"/>
          <w:divBdr>
            <w:top w:val="none" w:sz="0" w:space="0" w:color="auto"/>
            <w:left w:val="none" w:sz="0" w:space="0" w:color="auto"/>
            <w:bottom w:val="none" w:sz="0" w:space="0" w:color="auto"/>
            <w:right w:val="none" w:sz="0" w:space="0" w:color="auto"/>
          </w:divBdr>
        </w:div>
        <w:div w:id="1122380794">
          <w:marLeft w:val="547"/>
          <w:marRight w:val="0"/>
          <w:marTop w:val="134"/>
          <w:marBottom w:val="0"/>
          <w:divBdr>
            <w:top w:val="none" w:sz="0" w:space="0" w:color="auto"/>
            <w:left w:val="none" w:sz="0" w:space="0" w:color="auto"/>
            <w:bottom w:val="none" w:sz="0" w:space="0" w:color="auto"/>
            <w:right w:val="none" w:sz="0" w:space="0" w:color="auto"/>
          </w:divBdr>
        </w:div>
        <w:div w:id="554925716">
          <w:marLeft w:val="547"/>
          <w:marRight w:val="0"/>
          <w:marTop w:val="134"/>
          <w:marBottom w:val="0"/>
          <w:divBdr>
            <w:top w:val="none" w:sz="0" w:space="0" w:color="auto"/>
            <w:left w:val="none" w:sz="0" w:space="0" w:color="auto"/>
            <w:bottom w:val="none" w:sz="0" w:space="0" w:color="auto"/>
            <w:right w:val="none" w:sz="0" w:space="0" w:color="auto"/>
          </w:divBdr>
        </w:div>
        <w:div w:id="280691804">
          <w:marLeft w:val="1166"/>
          <w:marRight w:val="0"/>
          <w:marTop w:val="115"/>
          <w:marBottom w:val="0"/>
          <w:divBdr>
            <w:top w:val="none" w:sz="0" w:space="0" w:color="auto"/>
            <w:left w:val="none" w:sz="0" w:space="0" w:color="auto"/>
            <w:bottom w:val="none" w:sz="0" w:space="0" w:color="auto"/>
            <w:right w:val="none" w:sz="0" w:space="0" w:color="auto"/>
          </w:divBdr>
        </w:div>
        <w:div w:id="1406101819">
          <w:marLeft w:val="1166"/>
          <w:marRight w:val="0"/>
          <w:marTop w:val="115"/>
          <w:marBottom w:val="0"/>
          <w:divBdr>
            <w:top w:val="none" w:sz="0" w:space="0" w:color="auto"/>
            <w:left w:val="none" w:sz="0" w:space="0" w:color="auto"/>
            <w:bottom w:val="none" w:sz="0" w:space="0" w:color="auto"/>
            <w:right w:val="none" w:sz="0" w:space="0" w:color="auto"/>
          </w:divBdr>
        </w:div>
        <w:div w:id="746269572">
          <w:marLeft w:val="1166"/>
          <w:marRight w:val="0"/>
          <w:marTop w:val="115"/>
          <w:marBottom w:val="0"/>
          <w:divBdr>
            <w:top w:val="none" w:sz="0" w:space="0" w:color="auto"/>
            <w:left w:val="none" w:sz="0" w:space="0" w:color="auto"/>
            <w:bottom w:val="none" w:sz="0" w:space="0" w:color="auto"/>
            <w:right w:val="none" w:sz="0" w:space="0" w:color="auto"/>
          </w:divBdr>
        </w:div>
      </w:divsChild>
    </w:div>
    <w:div w:id="85925507">
      <w:bodyDiv w:val="1"/>
      <w:marLeft w:val="0"/>
      <w:marRight w:val="0"/>
      <w:marTop w:val="0"/>
      <w:marBottom w:val="0"/>
      <w:divBdr>
        <w:top w:val="none" w:sz="0" w:space="0" w:color="auto"/>
        <w:left w:val="none" w:sz="0" w:space="0" w:color="auto"/>
        <w:bottom w:val="none" w:sz="0" w:space="0" w:color="auto"/>
        <w:right w:val="none" w:sz="0" w:space="0" w:color="auto"/>
      </w:divBdr>
    </w:div>
    <w:div w:id="132600090">
      <w:bodyDiv w:val="1"/>
      <w:marLeft w:val="0"/>
      <w:marRight w:val="0"/>
      <w:marTop w:val="0"/>
      <w:marBottom w:val="0"/>
      <w:divBdr>
        <w:top w:val="none" w:sz="0" w:space="0" w:color="auto"/>
        <w:left w:val="none" w:sz="0" w:space="0" w:color="auto"/>
        <w:bottom w:val="none" w:sz="0" w:space="0" w:color="auto"/>
        <w:right w:val="none" w:sz="0" w:space="0" w:color="auto"/>
      </w:divBdr>
      <w:divsChild>
        <w:div w:id="232542911">
          <w:marLeft w:val="562"/>
          <w:marRight w:val="0"/>
          <w:marTop w:val="0"/>
          <w:marBottom w:val="0"/>
          <w:divBdr>
            <w:top w:val="none" w:sz="0" w:space="0" w:color="auto"/>
            <w:left w:val="none" w:sz="0" w:space="0" w:color="auto"/>
            <w:bottom w:val="none" w:sz="0" w:space="0" w:color="auto"/>
            <w:right w:val="none" w:sz="0" w:space="0" w:color="auto"/>
          </w:divBdr>
        </w:div>
        <w:div w:id="2010214911">
          <w:marLeft w:val="562"/>
          <w:marRight w:val="0"/>
          <w:marTop w:val="320"/>
          <w:marBottom w:val="0"/>
          <w:divBdr>
            <w:top w:val="none" w:sz="0" w:space="0" w:color="auto"/>
            <w:left w:val="none" w:sz="0" w:space="0" w:color="auto"/>
            <w:bottom w:val="none" w:sz="0" w:space="0" w:color="auto"/>
            <w:right w:val="none" w:sz="0" w:space="0" w:color="auto"/>
          </w:divBdr>
        </w:div>
        <w:div w:id="2054116992">
          <w:marLeft w:val="1195"/>
          <w:marRight w:val="0"/>
          <w:marTop w:val="321"/>
          <w:marBottom w:val="0"/>
          <w:divBdr>
            <w:top w:val="none" w:sz="0" w:space="0" w:color="auto"/>
            <w:left w:val="none" w:sz="0" w:space="0" w:color="auto"/>
            <w:bottom w:val="none" w:sz="0" w:space="0" w:color="auto"/>
            <w:right w:val="none" w:sz="0" w:space="0" w:color="auto"/>
          </w:divBdr>
        </w:div>
        <w:div w:id="235090810">
          <w:marLeft w:val="1195"/>
          <w:marRight w:val="0"/>
          <w:marTop w:val="320"/>
          <w:marBottom w:val="0"/>
          <w:divBdr>
            <w:top w:val="none" w:sz="0" w:space="0" w:color="auto"/>
            <w:left w:val="none" w:sz="0" w:space="0" w:color="auto"/>
            <w:bottom w:val="none" w:sz="0" w:space="0" w:color="auto"/>
            <w:right w:val="none" w:sz="0" w:space="0" w:color="auto"/>
          </w:divBdr>
        </w:div>
        <w:div w:id="1544322701">
          <w:marLeft w:val="1195"/>
          <w:marRight w:val="0"/>
          <w:marTop w:val="321"/>
          <w:marBottom w:val="0"/>
          <w:divBdr>
            <w:top w:val="none" w:sz="0" w:space="0" w:color="auto"/>
            <w:left w:val="none" w:sz="0" w:space="0" w:color="auto"/>
            <w:bottom w:val="none" w:sz="0" w:space="0" w:color="auto"/>
            <w:right w:val="none" w:sz="0" w:space="0" w:color="auto"/>
          </w:divBdr>
        </w:div>
      </w:divsChild>
    </w:div>
    <w:div w:id="144007986">
      <w:bodyDiv w:val="1"/>
      <w:marLeft w:val="0"/>
      <w:marRight w:val="0"/>
      <w:marTop w:val="0"/>
      <w:marBottom w:val="0"/>
      <w:divBdr>
        <w:top w:val="none" w:sz="0" w:space="0" w:color="auto"/>
        <w:left w:val="none" w:sz="0" w:space="0" w:color="auto"/>
        <w:bottom w:val="none" w:sz="0" w:space="0" w:color="auto"/>
        <w:right w:val="none" w:sz="0" w:space="0" w:color="auto"/>
      </w:divBdr>
    </w:div>
    <w:div w:id="147599870">
      <w:bodyDiv w:val="1"/>
      <w:marLeft w:val="0"/>
      <w:marRight w:val="0"/>
      <w:marTop w:val="0"/>
      <w:marBottom w:val="0"/>
      <w:divBdr>
        <w:top w:val="none" w:sz="0" w:space="0" w:color="auto"/>
        <w:left w:val="none" w:sz="0" w:space="0" w:color="auto"/>
        <w:bottom w:val="none" w:sz="0" w:space="0" w:color="auto"/>
        <w:right w:val="none" w:sz="0" w:space="0" w:color="auto"/>
      </w:divBdr>
      <w:divsChild>
        <w:div w:id="702630350">
          <w:marLeft w:val="562"/>
          <w:marRight w:val="0"/>
          <w:marTop w:val="0"/>
          <w:marBottom w:val="0"/>
          <w:divBdr>
            <w:top w:val="none" w:sz="0" w:space="0" w:color="auto"/>
            <w:left w:val="none" w:sz="0" w:space="0" w:color="auto"/>
            <w:bottom w:val="none" w:sz="0" w:space="0" w:color="auto"/>
            <w:right w:val="none" w:sz="0" w:space="0" w:color="auto"/>
          </w:divBdr>
        </w:div>
      </w:divsChild>
    </w:div>
    <w:div w:id="153765006">
      <w:bodyDiv w:val="1"/>
      <w:marLeft w:val="0"/>
      <w:marRight w:val="0"/>
      <w:marTop w:val="0"/>
      <w:marBottom w:val="0"/>
      <w:divBdr>
        <w:top w:val="none" w:sz="0" w:space="0" w:color="auto"/>
        <w:left w:val="none" w:sz="0" w:space="0" w:color="auto"/>
        <w:bottom w:val="none" w:sz="0" w:space="0" w:color="auto"/>
        <w:right w:val="none" w:sz="0" w:space="0" w:color="auto"/>
      </w:divBdr>
    </w:div>
    <w:div w:id="196509532">
      <w:bodyDiv w:val="1"/>
      <w:marLeft w:val="0"/>
      <w:marRight w:val="0"/>
      <w:marTop w:val="0"/>
      <w:marBottom w:val="0"/>
      <w:divBdr>
        <w:top w:val="none" w:sz="0" w:space="0" w:color="auto"/>
        <w:left w:val="none" w:sz="0" w:space="0" w:color="auto"/>
        <w:bottom w:val="none" w:sz="0" w:space="0" w:color="auto"/>
        <w:right w:val="none" w:sz="0" w:space="0" w:color="auto"/>
      </w:divBdr>
    </w:div>
    <w:div w:id="201552881">
      <w:bodyDiv w:val="1"/>
      <w:marLeft w:val="0"/>
      <w:marRight w:val="0"/>
      <w:marTop w:val="0"/>
      <w:marBottom w:val="0"/>
      <w:divBdr>
        <w:top w:val="none" w:sz="0" w:space="0" w:color="auto"/>
        <w:left w:val="none" w:sz="0" w:space="0" w:color="auto"/>
        <w:bottom w:val="none" w:sz="0" w:space="0" w:color="auto"/>
        <w:right w:val="none" w:sz="0" w:space="0" w:color="auto"/>
      </w:divBdr>
      <w:divsChild>
        <w:div w:id="1462071807">
          <w:marLeft w:val="562"/>
          <w:marRight w:val="0"/>
          <w:marTop w:val="0"/>
          <w:marBottom w:val="0"/>
          <w:divBdr>
            <w:top w:val="none" w:sz="0" w:space="0" w:color="auto"/>
            <w:left w:val="none" w:sz="0" w:space="0" w:color="auto"/>
            <w:bottom w:val="none" w:sz="0" w:space="0" w:color="auto"/>
            <w:right w:val="none" w:sz="0" w:space="0" w:color="auto"/>
          </w:divBdr>
        </w:div>
        <w:div w:id="1991514057">
          <w:marLeft w:val="562"/>
          <w:marRight w:val="0"/>
          <w:marTop w:val="0"/>
          <w:marBottom w:val="0"/>
          <w:divBdr>
            <w:top w:val="none" w:sz="0" w:space="0" w:color="auto"/>
            <w:left w:val="none" w:sz="0" w:space="0" w:color="auto"/>
            <w:bottom w:val="none" w:sz="0" w:space="0" w:color="auto"/>
            <w:right w:val="none" w:sz="0" w:space="0" w:color="auto"/>
          </w:divBdr>
        </w:div>
      </w:divsChild>
    </w:div>
    <w:div w:id="277953536">
      <w:bodyDiv w:val="1"/>
      <w:marLeft w:val="0"/>
      <w:marRight w:val="0"/>
      <w:marTop w:val="0"/>
      <w:marBottom w:val="0"/>
      <w:divBdr>
        <w:top w:val="none" w:sz="0" w:space="0" w:color="auto"/>
        <w:left w:val="none" w:sz="0" w:space="0" w:color="auto"/>
        <w:bottom w:val="none" w:sz="0" w:space="0" w:color="auto"/>
        <w:right w:val="none" w:sz="0" w:space="0" w:color="auto"/>
      </w:divBdr>
    </w:div>
    <w:div w:id="432437340">
      <w:bodyDiv w:val="1"/>
      <w:marLeft w:val="0"/>
      <w:marRight w:val="0"/>
      <w:marTop w:val="0"/>
      <w:marBottom w:val="0"/>
      <w:divBdr>
        <w:top w:val="none" w:sz="0" w:space="0" w:color="auto"/>
        <w:left w:val="none" w:sz="0" w:space="0" w:color="auto"/>
        <w:bottom w:val="none" w:sz="0" w:space="0" w:color="auto"/>
        <w:right w:val="none" w:sz="0" w:space="0" w:color="auto"/>
      </w:divBdr>
    </w:div>
    <w:div w:id="442775215">
      <w:bodyDiv w:val="1"/>
      <w:marLeft w:val="0"/>
      <w:marRight w:val="0"/>
      <w:marTop w:val="0"/>
      <w:marBottom w:val="0"/>
      <w:divBdr>
        <w:top w:val="none" w:sz="0" w:space="0" w:color="auto"/>
        <w:left w:val="none" w:sz="0" w:space="0" w:color="auto"/>
        <w:bottom w:val="none" w:sz="0" w:space="0" w:color="auto"/>
        <w:right w:val="none" w:sz="0" w:space="0" w:color="auto"/>
      </w:divBdr>
    </w:div>
    <w:div w:id="467942020">
      <w:bodyDiv w:val="1"/>
      <w:marLeft w:val="0"/>
      <w:marRight w:val="0"/>
      <w:marTop w:val="0"/>
      <w:marBottom w:val="0"/>
      <w:divBdr>
        <w:top w:val="none" w:sz="0" w:space="0" w:color="auto"/>
        <w:left w:val="none" w:sz="0" w:space="0" w:color="auto"/>
        <w:bottom w:val="none" w:sz="0" w:space="0" w:color="auto"/>
        <w:right w:val="none" w:sz="0" w:space="0" w:color="auto"/>
      </w:divBdr>
    </w:div>
    <w:div w:id="491914829">
      <w:bodyDiv w:val="1"/>
      <w:marLeft w:val="0"/>
      <w:marRight w:val="0"/>
      <w:marTop w:val="0"/>
      <w:marBottom w:val="0"/>
      <w:divBdr>
        <w:top w:val="none" w:sz="0" w:space="0" w:color="auto"/>
        <w:left w:val="none" w:sz="0" w:space="0" w:color="auto"/>
        <w:bottom w:val="none" w:sz="0" w:space="0" w:color="auto"/>
        <w:right w:val="none" w:sz="0" w:space="0" w:color="auto"/>
      </w:divBdr>
    </w:div>
    <w:div w:id="501555357">
      <w:bodyDiv w:val="1"/>
      <w:marLeft w:val="0"/>
      <w:marRight w:val="0"/>
      <w:marTop w:val="0"/>
      <w:marBottom w:val="0"/>
      <w:divBdr>
        <w:top w:val="none" w:sz="0" w:space="0" w:color="auto"/>
        <w:left w:val="none" w:sz="0" w:space="0" w:color="auto"/>
        <w:bottom w:val="none" w:sz="0" w:space="0" w:color="auto"/>
        <w:right w:val="none" w:sz="0" w:space="0" w:color="auto"/>
      </w:divBdr>
      <w:divsChild>
        <w:div w:id="156336697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14735060">
      <w:bodyDiv w:val="1"/>
      <w:marLeft w:val="0"/>
      <w:marRight w:val="0"/>
      <w:marTop w:val="0"/>
      <w:marBottom w:val="0"/>
      <w:divBdr>
        <w:top w:val="none" w:sz="0" w:space="0" w:color="auto"/>
        <w:left w:val="none" w:sz="0" w:space="0" w:color="auto"/>
        <w:bottom w:val="none" w:sz="0" w:space="0" w:color="auto"/>
        <w:right w:val="none" w:sz="0" w:space="0" w:color="auto"/>
      </w:divBdr>
    </w:div>
    <w:div w:id="566573561">
      <w:bodyDiv w:val="1"/>
      <w:marLeft w:val="0"/>
      <w:marRight w:val="0"/>
      <w:marTop w:val="0"/>
      <w:marBottom w:val="0"/>
      <w:divBdr>
        <w:top w:val="none" w:sz="0" w:space="0" w:color="auto"/>
        <w:left w:val="none" w:sz="0" w:space="0" w:color="auto"/>
        <w:bottom w:val="none" w:sz="0" w:space="0" w:color="auto"/>
        <w:right w:val="none" w:sz="0" w:space="0" w:color="auto"/>
      </w:divBdr>
    </w:div>
    <w:div w:id="566839346">
      <w:bodyDiv w:val="1"/>
      <w:marLeft w:val="0"/>
      <w:marRight w:val="0"/>
      <w:marTop w:val="0"/>
      <w:marBottom w:val="0"/>
      <w:divBdr>
        <w:top w:val="none" w:sz="0" w:space="0" w:color="auto"/>
        <w:left w:val="none" w:sz="0" w:space="0" w:color="auto"/>
        <w:bottom w:val="none" w:sz="0" w:space="0" w:color="auto"/>
        <w:right w:val="none" w:sz="0" w:space="0" w:color="auto"/>
      </w:divBdr>
    </w:div>
    <w:div w:id="588268781">
      <w:bodyDiv w:val="1"/>
      <w:marLeft w:val="0"/>
      <w:marRight w:val="0"/>
      <w:marTop w:val="0"/>
      <w:marBottom w:val="0"/>
      <w:divBdr>
        <w:top w:val="none" w:sz="0" w:space="0" w:color="auto"/>
        <w:left w:val="none" w:sz="0" w:space="0" w:color="auto"/>
        <w:bottom w:val="none" w:sz="0" w:space="0" w:color="auto"/>
        <w:right w:val="none" w:sz="0" w:space="0" w:color="auto"/>
      </w:divBdr>
      <w:divsChild>
        <w:div w:id="1424036090">
          <w:marLeft w:val="432"/>
          <w:marRight w:val="0"/>
          <w:marTop w:val="120"/>
          <w:marBottom w:val="0"/>
          <w:divBdr>
            <w:top w:val="none" w:sz="0" w:space="0" w:color="auto"/>
            <w:left w:val="none" w:sz="0" w:space="0" w:color="auto"/>
            <w:bottom w:val="none" w:sz="0" w:space="0" w:color="auto"/>
            <w:right w:val="none" w:sz="0" w:space="0" w:color="auto"/>
          </w:divBdr>
        </w:div>
        <w:div w:id="1601795701">
          <w:marLeft w:val="432"/>
          <w:marRight w:val="0"/>
          <w:marTop w:val="120"/>
          <w:marBottom w:val="0"/>
          <w:divBdr>
            <w:top w:val="none" w:sz="0" w:space="0" w:color="auto"/>
            <w:left w:val="none" w:sz="0" w:space="0" w:color="auto"/>
            <w:bottom w:val="none" w:sz="0" w:space="0" w:color="auto"/>
            <w:right w:val="none" w:sz="0" w:space="0" w:color="auto"/>
          </w:divBdr>
        </w:div>
        <w:div w:id="138230750">
          <w:marLeft w:val="432"/>
          <w:marRight w:val="0"/>
          <w:marTop w:val="120"/>
          <w:marBottom w:val="0"/>
          <w:divBdr>
            <w:top w:val="none" w:sz="0" w:space="0" w:color="auto"/>
            <w:left w:val="none" w:sz="0" w:space="0" w:color="auto"/>
            <w:bottom w:val="none" w:sz="0" w:space="0" w:color="auto"/>
            <w:right w:val="none" w:sz="0" w:space="0" w:color="auto"/>
          </w:divBdr>
        </w:div>
        <w:div w:id="1002317234">
          <w:marLeft w:val="432"/>
          <w:marRight w:val="0"/>
          <w:marTop w:val="120"/>
          <w:marBottom w:val="0"/>
          <w:divBdr>
            <w:top w:val="none" w:sz="0" w:space="0" w:color="auto"/>
            <w:left w:val="none" w:sz="0" w:space="0" w:color="auto"/>
            <w:bottom w:val="none" w:sz="0" w:space="0" w:color="auto"/>
            <w:right w:val="none" w:sz="0" w:space="0" w:color="auto"/>
          </w:divBdr>
        </w:div>
      </w:divsChild>
    </w:div>
    <w:div w:id="646475041">
      <w:bodyDiv w:val="1"/>
      <w:marLeft w:val="0"/>
      <w:marRight w:val="0"/>
      <w:marTop w:val="0"/>
      <w:marBottom w:val="0"/>
      <w:divBdr>
        <w:top w:val="none" w:sz="0" w:space="0" w:color="auto"/>
        <w:left w:val="none" w:sz="0" w:space="0" w:color="auto"/>
        <w:bottom w:val="none" w:sz="0" w:space="0" w:color="auto"/>
        <w:right w:val="none" w:sz="0" w:space="0" w:color="auto"/>
      </w:divBdr>
    </w:div>
    <w:div w:id="647176716">
      <w:bodyDiv w:val="1"/>
      <w:marLeft w:val="0"/>
      <w:marRight w:val="0"/>
      <w:marTop w:val="0"/>
      <w:marBottom w:val="0"/>
      <w:divBdr>
        <w:top w:val="none" w:sz="0" w:space="0" w:color="auto"/>
        <w:left w:val="none" w:sz="0" w:space="0" w:color="auto"/>
        <w:bottom w:val="none" w:sz="0" w:space="0" w:color="auto"/>
        <w:right w:val="none" w:sz="0" w:space="0" w:color="auto"/>
      </w:divBdr>
    </w:div>
    <w:div w:id="732461977">
      <w:bodyDiv w:val="1"/>
      <w:marLeft w:val="0"/>
      <w:marRight w:val="0"/>
      <w:marTop w:val="0"/>
      <w:marBottom w:val="0"/>
      <w:divBdr>
        <w:top w:val="none" w:sz="0" w:space="0" w:color="auto"/>
        <w:left w:val="none" w:sz="0" w:space="0" w:color="auto"/>
        <w:bottom w:val="none" w:sz="0" w:space="0" w:color="auto"/>
        <w:right w:val="none" w:sz="0" w:space="0" w:color="auto"/>
      </w:divBdr>
    </w:div>
    <w:div w:id="742682328">
      <w:bodyDiv w:val="1"/>
      <w:marLeft w:val="0"/>
      <w:marRight w:val="0"/>
      <w:marTop w:val="0"/>
      <w:marBottom w:val="0"/>
      <w:divBdr>
        <w:top w:val="none" w:sz="0" w:space="0" w:color="auto"/>
        <w:left w:val="none" w:sz="0" w:space="0" w:color="auto"/>
        <w:bottom w:val="none" w:sz="0" w:space="0" w:color="auto"/>
        <w:right w:val="none" w:sz="0" w:space="0" w:color="auto"/>
      </w:divBdr>
      <w:divsChild>
        <w:div w:id="11229390">
          <w:marLeft w:val="547"/>
          <w:marRight w:val="0"/>
          <w:marTop w:val="154"/>
          <w:marBottom w:val="0"/>
          <w:divBdr>
            <w:top w:val="none" w:sz="0" w:space="0" w:color="auto"/>
            <w:left w:val="none" w:sz="0" w:space="0" w:color="auto"/>
            <w:bottom w:val="none" w:sz="0" w:space="0" w:color="auto"/>
            <w:right w:val="none" w:sz="0" w:space="0" w:color="auto"/>
          </w:divBdr>
        </w:div>
        <w:div w:id="110252459">
          <w:marLeft w:val="547"/>
          <w:marRight w:val="0"/>
          <w:marTop w:val="154"/>
          <w:marBottom w:val="0"/>
          <w:divBdr>
            <w:top w:val="none" w:sz="0" w:space="0" w:color="auto"/>
            <w:left w:val="none" w:sz="0" w:space="0" w:color="auto"/>
            <w:bottom w:val="none" w:sz="0" w:space="0" w:color="auto"/>
            <w:right w:val="none" w:sz="0" w:space="0" w:color="auto"/>
          </w:divBdr>
        </w:div>
      </w:divsChild>
    </w:div>
    <w:div w:id="761953693">
      <w:bodyDiv w:val="1"/>
      <w:marLeft w:val="0"/>
      <w:marRight w:val="0"/>
      <w:marTop w:val="0"/>
      <w:marBottom w:val="0"/>
      <w:divBdr>
        <w:top w:val="none" w:sz="0" w:space="0" w:color="auto"/>
        <w:left w:val="none" w:sz="0" w:space="0" w:color="auto"/>
        <w:bottom w:val="none" w:sz="0" w:space="0" w:color="auto"/>
        <w:right w:val="none" w:sz="0" w:space="0" w:color="auto"/>
      </w:divBdr>
    </w:div>
    <w:div w:id="773598292">
      <w:bodyDiv w:val="1"/>
      <w:marLeft w:val="0"/>
      <w:marRight w:val="0"/>
      <w:marTop w:val="0"/>
      <w:marBottom w:val="0"/>
      <w:divBdr>
        <w:top w:val="none" w:sz="0" w:space="0" w:color="auto"/>
        <w:left w:val="none" w:sz="0" w:space="0" w:color="auto"/>
        <w:bottom w:val="none" w:sz="0" w:space="0" w:color="auto"/>
        <w:right w:val="none" w:sz="0" w:space="0" w:color="auto"/>
      </w:divBdr>
    </w:div>
    <w:div w:id="775638110">
      <w:bodyDiv w:val="1"/>
      <w:marLeft w:val="0"/>
      <w:marRight w:val="0"/>
      <w:marTop w:val="0"/>
      <w:marBottom w:val="0"/>
      <w:divBdr>
        <w:top w:val="none" w:sz="0" w:space="0" w:color="auto"/>
        <w:left w:val="none" w:sz="0" w:space="0" w:color="auto"/>
        <w:bottom w:val="none" w:sz="0" w:space="0" w:color="auto"/>
        <w:right w:val="none" w:sz="0" w:space="0" w:color="auto"/>
      </w:divBdr>
    </w:div>
    <w:div w:id="807865675">
      <w:bodyDiv w:val="1"/>
      <w:marLeft w:val="0"/>
      <w:marRight w:val="0"/>
      <w:marTop w:val="0"/>
      <w:marBottom w:val="0"/>
      <w:divBdr>
        <w:top w:val="none" w:sz="0" w:space="0" w:color="auto"/>
        <w:left w:val="none" w:sz="0" w:space="0" w:color="auto"/>
        <w:bottom w:val="none" w:sz="0" w:space="0" w:color="auto"/>
        <w:right w:val="none" w:sz="0" w:space="0" w:color="auto"/>
      </w:divBdr>
      <w:divsChild>
        <w:div w:id="11672967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843982698">
      <w:bodyDiv w:val="1"/>
      <w:marLeft w:val="0"/>
      <w:marRight w:val="0"/>
      <w:marTop w:val="0"/>
      <w:marBottom w:val="0"/>
      <w:divBdr>
        <w:top w:val="none" w:sz="0" w:space="0" w:color="auto"/>
        <w:left w:val="none" w:sz="0" w:space="0" w:color="auto"/>
        <w:bottom w:val="none" w:sz="0" w:space="0" w:color="auto"/>
        <w:right w:val="none" w:sz="0" w:space="0" w:color="auto"/>
      </w:divBdr>
    </w:div>
    <w:div w:id="905914498">
      <w:bodyDiv w:val="1"/>
      <w:marLeft w:val="0"/>
      <w:marRight w:val="0"/>
      <w:marTop w:val="0"/>
      <w:marBottom w:val="0"/>
      <w:divBdr>
        <w:top w:val="none" w:sz="0" w:space="0" w:color="auto"/>
        <w:left w:val="none" w:sz="0" w:space="0" w:color="auto"/>
        <w:bottom w:val="none" w:sz="0" w:space="0" w:color="auto"/>
        <w:right w:val="none" w:sz="0" w:space="0" w:color="auto"/>
      </w:divBdr>
    </w:div>
    <w:div w:id="954025936">
      <w:bodyDiv w:val="1"/>
      <w:marLeft w:val="0"/>
      <w:marRight w:val="0"/>
      <w:marTop w:val="0"/>
      <w:marBottom w:val="0"/>
      <w:divBdr>
        <w:top w:val="none" w:sz="0" w:space="0" w:color="auto"/>
        <w:left w:val="none" w:sz="0" w:space="0" w:color="auto"/>
        <w:bottom w:val="none" w:sz="0" w:space="0" w:color="auto"/>
        <w:right w:val="none" w:sz="0" w:space="0" w:color="auto"/>
      </w:divBdr>
      <w:divsChild>
        <w:div w:id="1654137253">
          <w:marLeft w:val="562"/>
          <w:marRight w:val="0"/>
          <w:marTop w:val="0"/>
          <w:marBottom w:val="0"/>
          <w:divBdr>
            <w:top w:val="none" w:sz="0" w:space="0" w:color="auto"/>
            <w:left w:val="none" w:sz="0" w:space="0" w:color="auto"/>
            <w:bottom w:val="none" w:sz="0" w:space="0" w:color="auto"/>
            <w:right w:val="none" w:sz="0" w:space="0" w:color="auto"/>
          </w:divBdr>
        </w:div>
      </w:divsChild>
    </w:div>
    <w:div w:id="956106045">
      <w:bodyDiv w:val="1"/>
      <w:marLeft w:val="0"/>
      <w:marRight w:val="0"/>
      <w:marTop w:val="0"/>
      <w:marBottom w:val="0"/>
      <w:divBdr>
        <w:top w:val="none" w:sz="0" w:space="0" w:color="auto"/>
        <w:left w:val="none" w:sz="0" w:space="0" w:color="auto"/>
        <w:bottom w:val="none" w:sz="0" w:space="0" w:color="auto"/>
        <w:right w:val="none" w:sz="0" w:space="0" w:color="auto"/>
      </w:divBdr>
    </w:div>
    <w:div w:id="967273989">
      <w:bodyDiv w:val="1"/>
      <w:marLeft w:val="0"/>
      <w:marRight w:val="0"/>
      <w:marTop w:val="0"/>
      <w:marBottom w:val="0"/>
      <w:divBdr>
        <w:top w:val="none" w:sz="0" w:space="0" w:color="auto"/>
        <w:left w:val="none" w:sz="0" w:space="0" w:color="auto"/>
        <w:bottom w:val="none" w:sz="0" w:space="0" w:color="auto"/>
        <w:right w:val="none" w:sz="0" w:space="0" w:color="auto"/>
      </w:divBdr>
    </w:div>
    <w:div w:id="1012025382">
      <w:bodyDiv w:val="1"/>
      <w:marLeft w:val="0"/>
      <w:marRight w:val="0"/>
      <w:marTop w:val="0"/>
      <w:marBottom w:val="0"/>
      <w:divBdr>
        <w:top w:val="none" w:sz="0" w:space="0" w:color="auto"/>
        <w:left w:val="none" w:sz="0" w:space="0" w:color="auto"/>
        <w:bottom w:val="none" w:sz="0" w:space="0" w:color="auto"/>
        <w:right w:val="none" w:sz="0" w:space="0" w:color="auto"/>
      </w:divBdr>
      <w:divsChild>
        <w:div w:id="540871219">
          <w:blockQuote w:val="1"/>
          <w:marLeft w:val="720"/>
          <w:marRight w:val="720"/>
          <w:marTop w:val="100"/>
          <w:marBottom w:val="100"/>
          <w:divBdr>
            <w:top w:val="none" w:sz="0" w:space="0" w:color="auto"/>
            <w:left w:val="none" w:sz="0" w:space="0" w:color="auto"/>
            <w:bottom w:val="none" w:sz="0" w:space="0" w:color="auto"/>
            <w:right w:val="none" w:sz="0" w:space="0" w:color="auto"/>
          </w:divBdr>
        </w:div>
        <w:div w:id="9391480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7003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8432774">
          <w:blockQuote w:val="1"/>
          <w:marLeft w:val="720"/>
          <w:marRight w:val="720"/>
          <w:marTop w:val="100"/>
          <w:marBottom w:val="100"/>
          <w:divBdr>
            <w:top w:val="none" w:sz="0" w:space="0" w:color="auto"/>
            <w:left w:val="none" w:sz="0" w:space="0" w:color="auto"/>
            <w:bottom w:val="none" w:sz="0" w:space="0" w:color="auto"/>
            <w:right w:val="none" w:sz="0" w:space="0" w:color="auto"/>
          </w:divBdr>
        </w:div>
        <w:div w:id="430711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8497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13326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04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46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0585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4052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26725">
          <w:marLeft w:val="0"/>
          <w:marRight w:val="0"/>
          <w:marTop w:val="0"/>
          <w:marBottom w:val="0"/>
          <w:divBdr>
            <w:top w:val="none" w:sz="0" w:space="0" w:color="auto"/>
            <w:left w:val="none" w:sz="0" w:space="0" w:color="auto"/>
            <w:bottom w:val="none" w:sz="0" w:space="0" w:color="auto"/>
            <w:right w:val="none" w:sz="0" w:space="0" w:color="auto"/>
          </w:divBdr>
        </w:div>
      </w:divsChild>
    </w:div>
    <w:div w:id="1044527291">
      <w:bodyDiv w:val="1"/>
      <w:marLeft w:val="0"/>
      <w:marRight w:val="0"/>
      <w:marTop w:val="0"/>
      <w:marBottom w:val="0"/>
      <w:divBdr>
        <w:top w:val="none" w:sz="0" w:space="0" w:color="auto"/>
        <w:left w:val="none" w:sz="0" w:space="0" w:color="auto"/>
        <w:bottom w:val="none" w:sz="0" w:space="0" w:color="auto"/>
        <w:right w:val="none" w:sz="0" w:space="0" w:color="auto"/>
      </w:divBdr>
    </w:div>
    <w:div w:id="1059086872">
      <w:bodyDiv w:val="1"/>
      <w:marLeft w:val="0"/>
      <w:marRight w:val="0"/>
      <w:marTop w:val="0"/>
      <w:marBottom w:val="0"/>
      <w:divBdr>
        <w:top w:val="none" w:sz="0" w:space="0" w:color="auto"/>
        <w:left w:val="none" w:sz="0" w:space="0" w:color="auto"/>
        <w:bottom w:val="none" w:sz="0" w:space="0" w:color="auto"/>
        <w:right w:val="none" w:sz="0" w:space="0" w:color="auto"/>
      </w:divBdr>
    </w:div>
    <w:div w:id="1060056741">
      <w:bodyDiv w:val="1"/>
      <w:marLeft w:val="0"/>
      <w:marRight w:val="0"/>
      <w:marTop w:val="0"/>
      <w:marBottom w:val="0"/>
      <w:divBdr>
        <w:top w:val="none" w:sz="0" w:space="0" w:color="auto"/>
        <w:left w:val="none" w:sz="0" w:space="0" w:color="auto"/>
        <w:bottom w:val="none" w:sz="0" w:space="0" w:color="auto"/>
        <w:right w:val="none" w:sz="0" w:space="0" w:color="auto"/>
      </w:divBdr>
    </w:div>
    <w:div w:id="1139684279">
      <w:bodyDiv w:val="1"/>
      <w:marLeft w:val="0"/>
      <w:marRight w:val="0"/>
      <w:marTop w:val="0"/>
      <w:marBottom w:val="0"/>
      <w:divBdr>
        <w:top w:val="none" w:sz="0" w:space="0" w:color="auto"/>
        <w:left w:val="none" w:sz="0" w:space="0" w:color="auto"/>
        <w:bottom w:val="none" w:sz="0" w:space="0" w:color="auto"/>
        <w:right w:val="none" w:sz="0" w:space="0" w:color="auto"/>
      </w:divBdr>
    </w:div>
    <w:div w:id="1210265567">
      <w:bodyDiv w:val="1"/>
      <w:marLeft w:val="0"/>
      <w:marRight w:val="0"/>
      <w:marTop w:val="0"/>
      <w:marBottom w:val="0"/>
      <w:divBdr>
        <w:top w:val="none" w:sz="0" w:space="0" w:color="auto"/>
        <w:left w:val="none" w:sz="0" w:space="0" w:color="auto"/>
        <w:bottom w:val="none" w:sz="0" w:space="0" w:color="auto"/>
        <w:right w:val="none" w:sz="0" w:space="0" w:color="auto"/>
      </w:divBdr>
      <w:divsChild>
        <w:div w:id="94581614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233006402">
      <w:bodyDiv w:val="1"/>
      <w:marLeft w:val="0"/>
      <w:marRight w:val="0"/>
      <w:marTop w:val="0"/>
      <w:marBottom w:val="0"/>
      <w:divBdr>
        <w:top w:val="none" w:sz="0" w:space="0" w:color="auto"/>
        <w:left w:val="none" w:sz="0" w:space="0" w:color="auto"/>
        <w:bottom w:val="none" w:sz="0" w:space="0" w:color="auto"/>
        <w:right w:val="none" w:sz="0" w:space="0" w:color="auto"/>
      </w:divBdr>
    </w:div>
    <w:div w:id="1243099750">
      <w:bodyDiv w:val="1"/>
      <w:marLeft w:val="0"/>
      <w:marRight w:val="0"/>
      <w:marTop w:val="0"/>
      <w:marBottom w:val="0"/>
      <w:divBdr>
        <w:top w:val="none" w:sz="0" w:space="0" w:color="auto"/>
        <w:left w:val="none" w:sz="0" w:space="0" w:color="auto"/>
        <w:bottom w:val="none" w:sz="0" w:space="0" w:color="auto"/>
        <w:right w:val="none" w:sz="0" w:space="0" w:color="auto"/>
      </w:divBdr>
    </w:div>
    <w:div w:id="1267151263">
      <w:bodyDiv w:val="1"/>
      <w:marLeft w:val="0"/>
      <w:marRight w:val="0"/>
      <w:marTop w:val="0"/>
      <w:marBottom w:val="0"/>
      <w:divBdr>
        <w:top w:val="none" w:sz="0" w:space="0" w:color="auto"/>
        <w:left w:val="none" w:sz="0" w:space="0" w:color="auto"/>
        <w:bottom w:val="none" w:sz="0" w:space="0" w:color="auto"/>
        <w:right w:val="none" w:sz="0" w:space="0" w:color="auto"/>
      </w:divBdr>
      <w:divsChild>
        <w:div w:id="430126357">
          <w:marLeft w:val="562"/>
          <w:marRight w:val="0"/>
          <w:marTop w:val="0"/>
          <w:marBottom w:val="0"/>
          <w:divBdr>
            <w:top w:val="none" w:sz="0" w:space="0" w:color="auto"/>
            <w:left w:val="none" w:sz="0" w:space="0" w:color="auto"/>
            <w:bottom w:val="none" w:sz="0" w:space="0" w:color="auto"/>
            <w:right w:val="none" w:sz="0" w:space="0" w:color="auto"/>
          </w:divBdr>
        </w:div>
        <w:div w:id="2038503477">
          <w:marLeft w:val="562"/>
          <w:marRight w:val="0"/>
          <w:marTop w:val="0"/>
          <w:marBottom w:val="0"/>
          <w:divBdr>
            <w:top w:val="none" w:sz="0" w:space="0" w:color="auto"/>
            <w:left w:val="none" w:sz="0" w:space="0" w:color="auto"/>
            <w:bottom w:val="none" w:sz="0" w:space="0" w:color="auto"/>
            <w:right w:val="none" w:sz="0" w:space="0" w:color="auto"/>
          </w:divBdr>
        </w:div>
      </w:divsChild>
    </w:div>
    <w:div w:id="1296790678">
      <w:bodyDiv w:val="1"/>
      <w:marLeft w:val="0"/>
      <w:marRight w:val="0"/>
      <w:marTop w:val="0"/>
      <w:marBottom w:val="0"/>
      <w:divBdr>
        <w:top w:val="none" w:sz="0" w:space="0" w:color="auto"/>
        <w:left w:val="none" w:sz="0" w:space="0" w:color="auto"/>
        <w:bottom w:val="none" w:sz="0" w:space="0" w:color="auto"/>
        <w:right w:val="none" w:sz="0" w:space="0" w:color="auto"/>
      </w:divBdr>
    </w:div>
    <w:div w:id="1420561299">
      <w:bodyDiv w:val="1"/>
      <w:marLeft w:val="0"/>
      <w:marRight w:val="0"/>
      <w:marTop w:val="0"/>
      <w:marBottom w:val="0"/>
      <w:divBdr>
        <w:top w:val="none" w:sz="0" w:space="0" w:color="auto"/>
        <w:left w:val="none" w:sz="0" w:space="0" w:color="auto"/>
        <w:bottom w:val="none" w:sz="0" w:space="0" w:color="auto"/>
        <w:right w:val="none" w:sz="0" w:space="0" w:color="auto"/>
      </w:divBdr>
    </w:div>
    <w:div w:id="1421020788">
      <w:bodyDiv w:val="1"/>
      <w:marLeft w:val="0"/>
      <w:marRight w:val="0"/>
      <w:marTop w:val="0"/>
      <w:marBottom w:val="0"/>
      <w:divBdr>
        <w:top w:val="none" w:sz="0" w:space="0" w:color="auto"/>
        <w:left w:val="none" w:sz="0" w:space="0" w:color="auto"/>
        <w:bottom w:val="none" w:sz="0" w:space="0" w:color="auto"/>
        <w:right w:val="none" w:sz="0" w:space="0" w:color="auto"/>
      </w:divBdr>
      <w:divsChild>
        <w:div w:id="135143486">
          <w:marLeft w:val="533"/>
          <w:marRight w:val="0"/>
          <w:marTop w:val="158"/>
          <w:marBottom w:val="0"/>
          <w:divBdr>
            <w:top w:val="none" w:sz="0" w:space="0" w:color="auto"/>
            <w:left w:val="none" w:sz="0" w:space="0" w:color="auto"/>
            <w:bottom w:val="none" w:sz="0" w:space="0" w:color="auto"/>
            <w:right w:val="none" w:sz="0" w:space="0" w:color="auto"/>
          </w:divBdr>
        </w:div>
        <w:div w:id="2044940944">
          <w:marLeft w:val="1166"/>
          <w:marRight w:val="0"/>
          <w:marTop w:val="158"/>
          <w:marBottom w:val="0"/>
          <w:divBdr>
            <w:top w:val="none" w:sz="0" w:space="0" w:color="auto"/>
            <w:left w:val="none" w:sz="0" w:space="0" w:color="auto"/>
            <w:bottom w:val="none" w:sz="0" w:space="0" w:color="auto"/>
            <w:right w:val="none" w:sz="0" w:space="0" w:color="auto"/>
          </w:divBdr>
        </w:div>
        <w:div w:id="2116056848">
          <w:marLeft w:val="1166"/>
          <w:marRight w:val="0"/>
          <w:marTop w:val="158"/>
          <w:marBottom w:val="0"/>
          <w:divBdr>
            <w:top w:val="none" w:sz="0" w:space="0" w:color="auto"/>
            <w:left w:val="none" w:sz="0" w:space="0" w:color="auto"/>
            <w:bottom w:val="none" w:sz="0" w:space="0" w:color="auto"/>
            <w:right w:val="none" w:sz="0" w:space="0" w:color="auto"/>
          </w:divBdr>
        </w:div>
        <w:div w:id="1022242976">
          <w:marLeft w:val="533"/>
          <w:marRight w:val="0"/>
          <w:marTop w:val="158"/>
          <w:marBottom w:val="0"/>
          <w:divBdr>
            <w:top w:val="none" w:sz="0" w:space="0" w:color="auto"/>
            <w:left w:val="none" w:sz="0" w:space="0" w:color="auto"/>
            <w:bottom w:val="none" w:sz="0" w:space="0" w:color="auto"/>
            <w:right w:val="none" w:sz="0" w:space="0" w:color="auto"/>
          </w:divBdr>
        </w:div>
        <w:div w:id="1923182134">
          <w:marLeft w:val="1166"/>
          <w:marRight w:val="0"/>
          <w:marTop w:val="158"/>
          <w:marBottom w:val="0"/>
          <w:divBdr>
            <w:top w:val="none" w:sz="0" w:space="0" w:color="auto"/>
            <w:left w:val="none" w:sz="0" w:space="0" w:color="auto"/>
            <w:bottom w:val="none" w:sz="0" w:space="0" w:color="auto"/>
            <w:right w:val="none" w:sz="0" w:space="0" w:color="auto"/>
          </w:divBdr>
        </w:div>
        <w:div w:id="678432879">
          <w:marLeft w:val="1166"/>
          <w:marRight w:val="0"/>
          <w:marTop w:val="158"/>
          <w:marBottom w:val="0"/>
          <w:divBdr>
            <w:top w:val="none" w:sz="0" w:space="0" w:color="auto"/>
            <w:left w:val="none" w:sz="0" w:space="0" w:color="auto"/>
            <w:bottom w:val="none" w:sz="0" w:space="0" w:color="auto"/>
            <w:right w:val="none" w:sz="0" w:space="0" w:color="auto"/>
          </w:divBdr>
        </w:div>
        <w:div w:id="253974437">
          <w:marLeft w:val="1166"/>
          <w:marRight w:val="0"/>
          <w:marTop w:val="158"/>
          <w:marBottom w:val="0"/>
          <w:divBdr>
            <w:top w:val="none" w:sz="0" w:space="0" w:color="auto"/>
            <w:left w:val="none" w:sz="0" w:space="0" w:color="auto"/>
            <w:bottom w:val="none" w:sz="0" w:space="0" w:color="auto"/>
            <w:right w:val="none" w:sz="0" w:space="0" w:color="auto"/>
          </w:divBdr>
        </w:div>
        <w:div w:id="1926837144">
          <w:marLeft w:val="533"/>
          <w:marRight w:val="0"/>
          <w:marTop w:val="158"/>
          <w:marBottom w:val="0"/>
          <w:divBdr>
            <w:top w:val="none" w:sz="0" w:space="0" w:color="auto"/>
            <w:left w:val="none" w:sz="0" w:space="0" w:color="auto"/>
            <w:bottom w:val="none" w:sz="0" w:space="0" w:color="auto"/>
            <w:right w:val="none" w:sz="0" w:space="0" w:color="auto"/>
          </w:divBdr>
        </w:div>
        <w:div w:id="1868177636">
          <w:marLeft w:val="533"/>
          <w:marRight w:val="0"/>
          <w:marTop w:val="158"/>
          <w:marBottom w:val="0"/>
          <w:divBdr>
            <w:top w:val="none" w:sz="0" w:space="0" w:color="auto"/>
            <w:left w:val="none" w:sz="0" w:space="0" w:color="auto"/>
            <w:bottom w:val="none" w:sz="0" w:space="0" w:color="auto"/>
            <w:right w:val="none" w:sz="0" w:space="0" w:color="auto"/>
          </w:divBdr>
        </w:div>
      </w:divsChild>
    </w:div>
    <w:div w:id="1469281379">
      <w:bodyDiv w:val="1"/>
      <w:marLeft w:val="0"/>
      <w:marRight w:val="0"/>
      <w:marTop w:val="0"/>
      <w:marBottom w:val="0"/>
      <w:divBdr>
        <w:top w:val="none" w:sz="0" w:space="0" w:color="auto"/>
        <w:left w:val="none" w:sz="0" w:space="0" w:color="auto"/>
        <w:bottom w:val="none" w:sz="0" w:space="0" w:color="auto"/>
        <w:right w:val="none" w:sz="0" w:space="0" w:color="auto"/>
      </w:divBdr>
    </w:div>
    <w:div w:id="1486317873">
      <w:bodyDiv w:val="1"/>
      <w:marLeft w:val="0"/>
      <w:marRight w:val="0"/>
      <w:marTop w:val="0"/>
      <w:marBottom w:val="0"/>
      <w:divBdr>
        <w:top w:val="none" w:sz="0" w:space="0" w:color="auto"/>
        <w:left w:val="none" w:sz="0" w:space="0" w:color="auto"/>
        <w:bottom w:val="none" w:sz="0" w:space="0" w:color="auto"/>
        <w:right w:val="none" w:sz="0" w:space="0" w:color="auto"/>
      </w:divBdr>
    </w:div>
    <w:div w:id="1558665489">
      <w:bodyDiv w:val="1"/>
      <w:marLeft w:val="0"/>
      <w:marRight w:val="0"/>
      <w:marTop w:val="0"/>
      <w:marBottom w:val="0"/>
      <w:divBdr>
        <w:top w:val="none" w:sz="0" w:space="0" w:color="auto"/>
        <w:left w:val="none" w:sz="0" w:space="0" w:color="auto"/>
        <w:bottom w:val="none" w:sz="0" w:space="0" w:color="auto"/>
        <w:right w:val="none" w:sz="0" w:space="0" w:color="auto"/>
      </w:divBdr>
    </w:div>
    <w:div w:id="1569880112">
      <w:bodyDiv w:val="1"/>
      <w:marLeft w:val="0"/>
      <w:marRight w:val="0"/>
      <w:marTop w:val="0"/>
      <w:marBottom w:val="0"/>
      <w:divBdr>
        <w:top w:val="none" w:sz="0" w:space="0" w:color="auto"/>
        <w:left w:val="none" w:sz="0" w:space="0" w:color="auto"/>
        <w:bottom w:val="none" w:sz="0" w:space="0" w:color="auto"/>
        <w:right w:val="none" w:sz="0" w:space="0" w:color="auto"/>
      </w:divBdr>
    </w:div>
    <w:div w:id="1589773594">
      <w:bodyDiv w:val="1"/>
      <w:marLeft w:val="0"/>
      <w:marRight w:val="0"/>
      <w:marTop w:val="0"/>
      <w:marBottom w:val="0"/>
      <w:divBdr>
        <w:top w:val="none" w:sz="0" w:space="0" w:color="auto"/>
        <w:left w:val="none" w:sz="0" w:space="0" w:color="auto"/>
        <w:bottom w:val="none" w:sz="0" w:space="0" w:color="auto"/>
        <w:right w:val="none" w:sz="0" w:space="0" w:color="auto"/>
      </w:divBdr>
      <w:divsChild>
        <w:div w:id="85804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58723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9410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086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5742461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2551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162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099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0478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7675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482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878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337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996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4751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0712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8145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1363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283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0713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8923688">
              <w:blockQuote w:val="1"/>
              <w:marLeft w:val="720"/>
              <w:marRight w:val="720"/>
              <w:marTop w:val="100"/>
              <w:marBottom w:val="100"/>
              <w:divBdr>
                <w:top w:val="none" w:sz="0" w:space="0" w:color="auto"/>
                <w:left w:val="none" w:sz="0" w:space="0" w:color="auto"/>
                <w:bottom w:val="none" w:sz="0" w:space="0" w:color="auto"/>
                <w:right w:val="none" w:sz="0" w:space="0" w:color="auto"/>
              </w:divBdr>
            </w:div>
            <w:div w:id="264462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1646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193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64182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8170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7357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5796">
          <w:marLeft w:val="0"/>
          <w:marRight w:val="0"/>
          <w:marTop w:val="0"/>
          <w:marBottom w:val="0"/>
          <w:divBdr>
            <w:top w:val="none" w:sz="0" w:space="0" w:color="auto"/>
            <w:left w:val="none" w:sz="0" w:space="0" w:color="auto"/>
            <w:bottom w:val="none" w:sz="0" w:space="0" w:color="auto"/>
            <w:right w:val="none" w:sz="0" w:space="0" w:color="auto"/>
          </w:divBdr>
        </w:div>
      </w:divsChild>
    </w:div>
    <w:div w:id="1642345804">
      <w:bodyDiv w:val="1"/>
      <w:marLeft w:val="0"/>
      <w:marRight w:val="0"/>
      <w:marTop w:val="0"/>
      <w:marBottom w:val="0"/>
      <w:divBdr>
        <w:top w:val="none" w:sz="0" w:space="0" w:color="auto"/>
        <w:left w:val="none" w:sz="0" w:space="0" w:color="auto"/>
        <w:bottom w:val="none" w:sz="0" w:space="0" w:color="auto"/>
        <w:right w:val="none" w:sz="0" w:space="0" w:color="auto"/>
      </w:divBdr>
    </w:div>
    <w:div w:id="1653439468">
      <w:bodyDiv w:val="1"/>
      <w:marLeft w:val="0"/>
      <w:marRight w:val="0"/>
      <w:marTop w:val="0"/>
      <w:marBottom w:val="0"/>
      <w:divBdr>
        <w:top w:val="none" w:sz="0" w:space="0" w:color="auto"/>
        <w:left w:val="none" w:sz="0" w:space="0" w:color="auto"/>
        <w:bottom w:val="none" w:sz="0" w:space="0" w:color="auto"/>
        <w:right w:val="none" w:sz="0" w:space="0" w:color="auto"/>
      </w:divBdr>
    </w:div>
    <w:div w:id="1696224673">
      <w:bodyDiv w:val="1"/>
      <w:marLeft w:val="0"/>
      <w:marRight w:val="0"/>
      <w:marTop w:val="0"/>
      <w:marBottom w:val="0"/>
      <w:divBdr>
        <w:top w:val="none" w:sz="0" w:space="0" w:color="auto"/>
        <w:left w:val="none" w:sz="0" w:space="0" w:color="auto"/>
        <w:bottom w:val="none" w:sz="0" w:space="0" w:color="auto"/>
        <w:right w:val="none" w:sz="0" w:space="0" w:color="auto"/>
      </w:divBdr>
    </w:div>
    <w:div w:id="1720087530">
      <w:bodyDiv w:val="1"/>
      <w:marLeft w:val="0"/>
      <w:marRight w:val="0"/>
      <w:marTop w:val="0"/>
      <w:marBottom w:val="0"/>
      <w:divBdr>
        <w:top w:val="none" w:sz="0" w:space="0" w:color="auto"/>
        <w:left w:val="none" w:sz="0" w:space="0" w:color="auto"/>
        <w:bottom w:val="none" w:sz="0" w:space="0" w:color="auto"/>
        <w:right w:val="none" w:sz="0" w:space="0" w:color="auto"/>
      </w:divBdr>
    </w:div>
    <w:div w:id="1735271476">
      <w:bodyDiv w:val="1"/>
      <w:marLeft w:val="0"/>
      <w:marRight w:val="0"/>
      <w:marTop w:val="0"/>
      <w:marBottom w:val="0"/>
      <w:divBdr>
        <w:top w:val="none" w:sz="0" w:space="0" w:color="auto"/>
        <w:left w:val="none" w:sz="0" w:space="0" w:color="auto"/>
        <w:bottom w:val="none" w:sz="0" w:space="0" w:color="auto"/>
        <w:right w:val="none" w:sz="0" w:space="0" w:color="auto"/>
      </w:divBdr>
    </w:div>
    <w:div w:id="1745562851">
      <w:bodyDiv w:val="1"/>
      <w:marLeft w:val="0"/>
      <w:marRight w:val="0"/>
      <w:marTop w:val="0"/>
      <w:marBottom w:val="0"/>
      <w:divBdr>
        <w:top w:val="none" w:sz="0" w:space="0" w:color="auto"/>
        <w:left w:val="none" w:sz="0" w:space="0" w:color="auto"/>
        <w:bottom w:val="none" w:sz="0" w:space="0" w:color="auto"/>
        <w:right w:val="none" w:sz="0" w:space="0" w:color="auto"/>
      </w:divBdr>
    </w:div>
    <w:div w:id="1759250297">
      <w:bodyDiv w:val="1"/>
      <w:marLeft w:val="0"/>
      <w:marRight w:val="0"/>
      <w:marTop w:val="0"/>
      <w:marBottom w:val="0"/>
      <w:divBdr>
        <w:top w:val="none" w:sz="0" w:space="0" w:color="auto"/>
        <w:left w:val="none" w:sz="0" w:space="0" w:color="auto"/>
        <w:bottom w:val="none" w:sz="0" w:space="0" w:color="auto"/>
        <w:right w:val="none" w:sz="0" w:space="0" w:color="auto"/>
      </w:divBdr>
    </w:div>
    <w:div w:id="1915773324">
      <w:bodyDiv w:val="1"/>
      <w:marLeft w:val="0"/>
      <w:marRight w:val="0"/>
      <w:marTop w:val="0"/>
      <w:marBottom w:val="0"/>
      <w:divBdr>
        <w:top w:val="none" w:sz="0" w:space="0" w:color="auto"/>
        <w:left w:val="none" w:sz="0" w:space="0" w:color="auto"/>
        <w:bottom w:val="none" w:sz="0" w:space="0" w:color="auto"/>
        <w:right w:val="none" w:sz="0" w:space="0" w:color="auto"/>
      </w:divBdr>
    </w:div>
    <w:div w:id="1940874196">
      <w:bodyDiv w:val="1"/>
      <w:marLeft w:val="0"/>
      <w:marRight w:val="0"/>
      <w:marTop w:val="0"/>
      <w:marBottom w:val="0"/>
      <w:divBdr>
        <w:top w:val="none" w:sz="0" w:space="0" w:color="auto"/>
        <w:left w:val="none" w:sz="0" w:space="0" w:color="auto"/>
        <w:bottom w:val="none" w:sz="0" w:space="0" w:color="auto"/>
        <w:right w:val="none" w:sz="0" w:space="0" w:color="auto"/>
      </w:divBdr>
    </w:div>
    <w:div w:id="1956791330">
      <w:bodyDiv w:val="1"/>
      <w:marLeft w:val="0"/>
      <w:marRight w:val="0"/>
      <w:marTop w:val="0"/>
      <w:marBottom w:val="0"/>
      <w:divBdr>
        <w:top w:val="none" w:sz="0" w:space="0" w:color="auto"/>
        <w:left w:val="none" w:sz="0" w:space="0" w:color="auto"/>
        <w:bottom w:val="none" w:sz="0" w:space="0" w:color="auto"/>
        <w:right w:val="none" w:sz="0" w:space="0" w:color="auto"/>
      </w:divBdr>
      <w:divsChild>
        <w:div w:id="160795738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69163252">
      <w:bodyDiv w:val="1"/>
      <w:marLeft w:val="0"/>
      <w:marRight w:val="0"/>
      <w:marTop w:val="0"/>
      <w:marBottom w:val="0"/>
      <w:divBdr>
        <w:top w:val="none" w:sz="0" w:space="0" w:color="auto"/>
        <w:left w:val="none" w:sz="0" w:space="0" w:color="auto"/>
        <w:bottom w:val="none" w:sz="0" w:space="0" w:color="auto"/>
        <w:right w:val="none" w:sz="0" w:space="0" w:color="auto"/>
      </w:divBdr>
    </w:div>
    <w:div w:id="1974747185">
      <w:bodyDiv w:val="1"/>
      <w:marLeft w:val="0"/>
      <w:marRight w:val="0"/>
      <w:marTop w:val="0"/>
      <w:marBottom w:val="0"/>
      <w:divBdr>
        <w:top w:val="none" w:sz="0" w:space="0" w:color="auto"/>
        <w:left w:val="none" w:sz="0" w:space="0" w:color="auto"/>
        <w:bottom w:val="none" w:sz="0" w:space="0" w:color="auto"/>
        <w:right w:val="none" w:sz="0" w:space="0" w:color="auto"/>
      </w:divBdr>
    </w:div>
    <w:div w:id="2000844843">
      <w:bodyDiv w:val="1"/>
      <w:marLeft w:val="0"/>
      <w:marRight w:val="0"/>
      <w:marTop w:val="0"/>
      <w:marBottom w:val="0"/>
      <w:divBdr>
        <w:top w:val="none" w:sz="0" w:space="0" w:color="auto"/>
        <w:left w:val="none" w:sz="0" w:space="0" w:color="auto"/>
        <w:bottom w:val="none" w:sz="0" w:space="0" w:color="auto"/>
        <w:right w:val="none" w:sz="0" w:space="0" w:color="auto"/>
      </w:divBdr>
      <w:divsChild>
        <w:div w:id="167676538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02227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yperlink" Target="https://www.studytonight.com/operating-system/priority-scheduling" TargetMode="External"/><Relationship Id="rId84" Type="http://schemas.openxmlformats.org/officeDocument/2006/relationships/image" Target="media/image70.emf"/><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07" Type="http://schemas.openxmlformats.org/officeDocument/2006/relationships/image" Target="media/image92.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hyperlink" Target="https://www.studytonight.com/operating-system/first-come-first-serv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emf"/><Relationship Id="rId102" Type="http://schemas.openxmlformats.org/officeDocument/2006/relationships/image" Target="media/image88.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hyperlink" Target="https://www.studytonight.com/operating-system/first-come-first-serve" TargetMode="Externa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hyperlink" Target="https://www.studytonight.com/operating-system/round-robin-scheduling" TargetMode="External"/><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hyperlink" Target="http://www.cs.nott.ac.uk/~pszgxk/courses/g53ops/Scheduling/sched13-answers.html"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studytonight.com/operating-system/types-of-os" TargetMode="External"/><Relationship Id="rId80" Type="http://schemas.openxmlformats.org/officeDocument/2006/relationships/hyperlink" Target="https://www.studytonight.com/operating-system/types-of-os" TargetMode="External"/><Relationship Id="rId85" Type="http://schemas.openxmlformats.org/officeDocument/2006/relationships/image" Target="media/image71.e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hyperlink" Target="https://www.studytonight.com/operating-system/shortest-job-first" TargetMode="External"/><Relationship Id="rId103" Type="http://schemas.openxmlformats.org/officeDocument/2006/relationships/image" Target="media/image89.png"/><Relationship Id="rId108" Type="http://schemas.openxmlformats.org/officeDocument/2006/relationships/image" Target="media/image93.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hyperlink" Target="https://www.studytonight.com/operating-system/multilevel-queue-scheduling" TargetMode="External"/><Relationship Id="rId75" Type="http://schemas.openxmlformats.org/officeDocument/2006/relationships/image" Target="media/image63.png"/><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91.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8.png"/><Relationship Id="rId86" Type="http://schemas.openxmlformats.org/officeDocument/2006/relationships/image" Target="media/image72.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fontTable" Target="fontTable.xml"/><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hyperlink" Target="https://www.studytonight.com/operating-system/multilevel-feedback-queue-scheduling" TargetMode="External"/><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DED5B-A5BE-4079-A7FC-A43653377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122</Pages>
  <Words>19995</Words>
  <Characters>113974</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Kondareddy</dc:creator>
  <cp:lastModifiedBy>ANB</cp:lastModifiedBy>
  <cp:revision>46</cp:revision>
  <dcterms:created xsi:type="dcterms:W3CDTF">2019-08-16T23:49:00Z</dcterms:created>
  <dcterms:modified xsi:type="dcterms:W3CDTF">2023-04-09T05:47:00Z</dcterms:modified>
</cp:coreProperties>
</file>